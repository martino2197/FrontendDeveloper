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3E7607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(Hyper Text Markup Language)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(Cascade Style sheets)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3E7607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DOM, CSSOM, Render Tree y el proceso de renderizado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Document Object Model.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 Tree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la unión entre el DOM y el CSSOM para renderizar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El DOM se une con el CSSOM para crear el Render Tree.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aplican los estilos CSS en el Render Tree.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3E760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casi iguales que las etiquetas de apertura, pero también necesitan un slash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 class=""saludo""&gt;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&lt;img src=""puppy.png"" alt=""mi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4AA" w:rsidRDefault="00FB74AA" w:rsidP="005F7027">
      <w:pPr>
        <w:jc w:val="center"/>
      </w:pPr>
    </w:p>
    <w:p w:rsidR="00FB74AA" w:rsidRPr="003E7607" w:rsidRDefault="00FB74AA" w:rsidP="00FB74AA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Anatomía de un Elemento HTML: </w:t>
      </w:r>
      <w:r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DOCTYPE, html, head y body</w:t>
      </w:r>
    </w:p>
    <w:p w:rsidR="00FB74AA" w:rsidRDefault="00FB74AA" w:rsidP="005F7027">
      <w:pPr>
        <w:jc w:val="center"/>
      </w:pPr>
    </w:p>
    <w:p w:rsidR="0039763E" w:rsidRDefault="00FB74AA" w:rsidP="005F7027">
      <w:pPr>
        <w:jc w:val="center"/>
      </w:pPr>
      <w:r w:rsidRPr="00FB74AA">
        <w:rPr>
          <w:noProof/>
          <w:lang w:eastAsia="es-MX"/>
        </w:rPr>
        <w:drawing>
          <wp:inline distT="0" distB="0" distL="0" distR="0" wp14:anchorId="0308187B" wp14:editId="483C92F5">
            <wp:extent cx="6309908" cy="32156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2966" cy="32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&lt;style&gt; y &lt;script&gt; respectivamente, que a su vez deben ir dentro de la etiqueta raíz &lt;html&gt;,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3E7607" w:rsidP="0039763E">
      <w:pPr>
        <w:jc w:val="center"/>
        <w:rPr>
          <w:sz w:val="14"/>
        </w:rPr>
      </w:pPr>
      <w:r>
        <w:rPr>
          <w:sz w:val="14"/>
        </w:rPr>
        <w:t xml:space="preserve"> </w:t>
      </w:r>
      <w:r w:rsidR="00A0204E">
        <w:rPr>
          <w:sz w:val="14"/>
        </w:rPr>
        <w:t xml:space="preserve"> </w:t>
      </w:r>
      <w:r w:rsidR="00CC282D"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Tipos de errores en HTML, debugging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191CA3" w:rsidP="00E4162F">
      <w:pPr>
        <w:jc w:val="both"/>
      </w:pPr>
      <w:hyperlink r:id="rId24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A continuación te mostraré un código HTML y la idea es que tu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Tipos de selectores, pseudo-clases y pseudo-elementos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(asterisco)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seguido de dos puntos y la pseudo-clase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p:first-child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En el caso de los pseudo-elementos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p::first-letter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191CA3" w:rsidP="0031465B">
      <w:pPr>
        <w:jc w:val="center"/>
      </w:pPr>
      <w:hyperlink r:id="rId30" w:history="1">
        <w:r w:rsidR="00847264">
          <w:rPr>
            <w:rStyle w:val="Hipervnculo"/>
          </w:rPr>
          <w:t>https://developer.mozilla.org/en-US/docs/Web/CSS/Pseudo-classes</w:t>
        </w:r>
      </w:hyperlink>
    </w:p>
    <w:p w:rsidR="00847264" w:rsidRDefault="00191CA3" w:rsidP="0031465B">
      <w:pPr>
        <w:jc w:val="center"/>
      </w:pPr>
      <w:hyperlink r:id="rId31" w:history="1">
        <w:r w:rsidR="00847264">
          <w:rPr>
            <w:rStyle w:val="Hipervnculo"/>
          </w:rPr>
          <w:t>https://developer.mozilla.org/en-US/docs/Web/CSS/Pseudo-elements</w:t>
        </w:r>
      </w:hyperlink>
    </w:p>
    <w:p w:rsidR="00B86E48" w:rsidRPr="00B86E48" w:rsidRDefault="00B86E48" w:rsidP="00B86E48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B86E4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Modelo de caja</w:t>
      </w:r>
    </w:p>
    <w:p w:rsidR="00B86E48" w:rsidRPr="00B86E48" w:rsidRDefault="00B86E48" w:rsidP="008F13C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Todos los elementos de HTML tienen un modelo de caja y </w:t>
      </w:r>
      <w:r w:rsidR="00846930"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está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compuesto por cuatro elementos: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padding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border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margin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B86E48" w:rsidRDefault="00B86E48" w:rsidP="00B86E48">
      <w:pPr>
        <w:jc w:val="both"/>
        <w:rPr>
          <w:color w:val="FF0000"/>
          <w:sz w:val="14"/>
          <w:u w:val="single"/>
        </w:rPr>
      </w:pPr>
    </w:p>
    <w:p w:rsidR="008F13C8" w:rsidRDefault="008F13C8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5638800" cy="4191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4229100" cy="2392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812C93" w:rsidRDefault="00812C93" w:rsidP="00812C93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12C93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Valores relativos y absolutos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absolutos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son, por ejemplo, centímetros, milímetros, pixeles y pulgadas. Se llaman de esta forma porque no tienen en cuenta a nadie más, no depende de la medida de otra unidad.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relativos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llevan este nombre porque depende de otra unidad de medida o elemento. Por ejemplo, porcentajes, vmx, em, entre otros.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Recuerda que podemos darle estilos a etiquetas HTML muy específicas indicando dónde se van a encontrar. Por ejemplo: si queremos darle estilos únicamente a la imagen que está dentro del header, podemos usar el selector css </w:t>
      </w:r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header img { ... }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812C93" w:rsidRPr="00812C93" w:rsidRDefault="00812C93" w:rsidP="00812C93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No olvides resolver el desafío: crear tu propio header con las etiquetas y estilos que más te gusten para compartirlo en la sección de discusiones.</w:t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738878" cy="2926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29" cy="29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D752E5">
      <w:pPr>
        <w:jc w:val="center"/>
        <w:rPr>
          <w:color w:val="FF0000"/>
          <w:sz w:val="14"/>
        </w:rPr>
      </w:pPr>
      <w:r w:rsidRPr="00D752E5"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492310" cy="2666683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27" cy="26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E5" w:rsidRPr="00D12BD9" w:rsidRDefault="00D12BD9" w:rsidP="00D12BD9">
      <w:pPr>
        <w:pStyle w:val="NormalWeb"/>
        <w:spacing w:before="240" w:after="240"/>
        <w:jc w:val="both"/>
        <w:rPr>
          <w:rFonts w:ascii="cooper_hewittmedium" w:hAnsi="cooper_hewittmedium" w:cs="Arial"/>
          <w:b/>
          <w:bCs/>
          <w:color w:val="273B47"/>
          <w:sz w:val="28"/>
        </w:rPr>
      </w:pPr>
      <w:r w:rsidRPr="00D12BD9">
        <w:rPr>
          <w:rFonts w:ascii="cooper_hewittmedium" w:hAnsi="cooper_hewittmedium" w:cs="Arial"/>
          <w:b/>
          <w:bCs/>
          <w:color w:val="273B47"/>
          <w:sz w:val="28"/>
        </w:rPr>
        <w:lastRenderedPageBreak/>
        <w:t>Displays en CSS</w:t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  <w:t xml:space="preserve">        </w:t>
      </w:r>
      <w:r w:rsidR="00D752E5" w:rsidRPr="00D12BD9">
        <w:rPr>
          <w:rFonts w:ascii="Arial" w:hAnsi="Arial" w:cs="Arial"/>
          <w:color w:val="273B47"/>
          <w:sz w:val="18"/>
        </w:rPr>
        <w:t>Todos los elementos en CSS son cuadrados o rectángulos y aparte de eso, estos elementos tienen un comportamiento que se define a través de la propiedad display. Los display más comunes y usados son: block, inline, inline-block, none, table, flex y grid. Veamos de qué se tratan:</w:t>
      </w:r>
    </w:p>
    <w:p w:rsidR="00D752E5" w:rsidRDefault="00D752E5" w:rsidP="00D752E5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56075" cy="7468856"/>
            <wp:effectExtent l="0" t="0" r="0" b="0"/>
            <wp:docPr id="27" name="Imagen 27" descr="Display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splay en CS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85" cy="75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Pr="00F21A9F" w:rsidRDefault="00F21A9F" w:rsidP="00F21A9F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273B47"/>
          <w:sz w:val="44"/>
          <w:szCs w:val="54"/>
        </w:rPr>
      </w:pPr>
      <w:r w:rsidRPr="00F21A9F">
        <w:rPr>
          <w:rFonts w:ascii="cooper_hewittmedium" w:hAnsi="cooper_hewittmedium"/>
          <w:color w:val="273B47"/>
          <w:sz w:val="44"/>
          <w:szCs w:val="54"/>
        </w:rPr>
        <w:lastRenderedPageBreak/>
        <w:t>Funciones de las propiedades CSS más usadas</w:t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286126" cy="7620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48" cy="76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618893" cy="727710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87" cy="728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795647" cy="8229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90" cy="8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4358640" cy="8382000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8" cy="83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902506" cy="7810500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321" cy="782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Pr="00397F41" w:rsidRDefault="00397F41" w:rsidP="00397F41">
      <w:pPr>
        <w:pStyle w:val="Ttulo1"/>
        <w:shd w:val="clear" w:color="auto" w:fill="F6F6F6"/>
        <w:spacing w:before="0" w:beforeAutospacing="0" w:after="0" w:afterAutospacing="0"/>
        <w:rPr>
          <w:rFonts w:ascii="cooper_hewittmedium" w:hAnsi="cooper_hewittmedium"/>
          <w:color w:val="273B47"/>
          <w:sz w:val="54"/>
          <w:szCs w:val="54"/>
        </w:rPr>
      </w:pPr>
      <w:r>
        <w:rPr>
          <w:rFonts w:ascii="cooper_hewittmedium" w:hAnsi="cooper_hewittmedium"/>
          <w:color w:val="273B47"/>
          <w:sz w:val="54"/>
          <w:szCs w:val="54"/>
        </w:rPr>
        <w:lastRenderedPageBreak/>
        <w:t>Posicionamiento en CSS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El posicionamiento en CSS es una de las cosas más importantes, pues establece cómo van a estar ubicados nuestros elementos en la pantalla.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En CSS los elementos se posicionan utilizando las propiedades top (superior), bottom (inferior), left (izquierda) y right (derecha), pero sólo funcionarán si la propiedad position está establecida. Esto quiere decir que si quiero que mi elemento div esté completamente a la derecha, debo escribir en mi CSS lo siguiente: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val="en-US" w:eastAsia="es-MX"/>
        </w:rPr>
      </w:pPr>
      <w:r w:rsidRPr="00397F41">
        <w:rPr>
          <w:rFonts w:ascii="Consolas" w:eastAsia="Times New Roman" w:hAnsi="Consolas" w:cs="Courier New"/>
          <w:color w:val="273B47"/>
          <w:sz w:val="18"/>
          <w:szCs w:val="24"/>
          <w:lang w:val="en-US" w:eastAsia="es-MX"/>
        </w:rPr>
        <w:t>div { position: absolute: right: 0px; }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La propiedad </w:t>
      </w:r>
      <w:r w:rsidRPr="00397F41">
        <w:rPr>
          <w:rFonts w:ascii="Arial" w:eastAsia="Times New Roman" w:hAnsi="Arial" w:cs="Arial"/>
          <w:b/>
          <w:bCs/>
          <w:color w:val="273B47"/>
          <w:szCs w:val="30"/>
          <w:lang w:eastAsia="es-MX"/>
        </w:rPr>
        <w:t>position</w:t>
      </w: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 tiene 7 valores diferentes: relative, absolute, fixed, sticky, static, initial e inherit. Veremos de qué se tratan:</w:t>
      </w:r>
    </w:p>
    <w:p w:rsidR="00397F41" w:rsidRDefault="00397F41" w:rsidP="00F21A9F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5773975" cy="5974080"/>
            <wp:effectExtent l="0" t="0" r="0" b="7620"/>
            <wp:docPr id="35" name="Imagen 35" descr="Posicionamiento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osicionamiento en CS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923" cy="59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</w:pPr>
      <w:r w:rsidRPr="00D906B7"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  <w:lastRenderedPageBreak/>
        <w:t>Arquitectura CSS</w:t>
      </w:r>
    </w:p>
    <w:p w:rsidR="00780CD6" w:rsidRDefault="00780CD6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8"/>
          <w:szCs w:val="36"/>
        </w:rPr>
      </w:pPr>
      <w:r w:rsidRPr="00780CD6">
        <w:rPr>
          <w:rFonts w:ascii="cooper_hewittmedium" w:hAnsi="cooper_hewittmedium"/>
          <w:color w:val="000000"/>
          <w:spacing w:val="-2"/>
          <w:sz w:val="38"/>
          <w:szCs w:val="36"/>
        </w:rPr>
        <w:t>¿Qué son y para qué nos sirven las arquitecturas CSS?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ins w:id="0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>Los objetivos son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: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Predecible &gt; Escribir reglas claras.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Reutilizable &gt; No escribir código redundante.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Mantenible &gt; Que sea fácil de leer y adaptarnos a los estándares.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Escalable &gt; Que pueda crecer fácilmente pero sin afectar el rendimiento.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B</w:t>
      </w:r>
      <w:ins w:id="1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 xml:space="preserve">uenas 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prácticas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Establecer reglas para que el equipo se entienda.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Explicar la estructura base o dar los fundamentos del proyecto a un nuevo integrante.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Evitar hojas de estilo muy extensas</w:t>
      </w:r>
    </w:p>
    <w:p w:rsid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Tener una buena documentación explicando ciertos aspectos del código.</w:t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Pr="00D906B7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D906B7" w:rsidRDefault="00D906B7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  <w:t>OOCSS, BEM, SMACSS, ITCSS y Atomic Design</w:t>
      </w:r>
    </w:p>
    <w:p w:rsidR="00104E5F" w:rsidRP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  <w:drawing>
          <wp:inline distT="0" distB="0" distL="0" distR="0" wp14:anchorId="4D171C9D" wp14:editId="2C3B1107">
            <wp:extent cx="3366654" cy="2017402"/>
            <wp:effectExtent l="0" t="0" r="5715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8872" cy="20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  <w:lastRenderedPageBreak/>
        <w:drawing>
          <wp:inline distT="0" distB="0" distL="0" distR="0" wp14:anchorId="1AB6BA5E" wp14:editId="0DF0CD11">
            <wp:extent cx="5612130" cy="431990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  <w:drawing>
          <wp:inline distT="0" distB="0" distL="0" distR="0" wp14:anchorId="7FAB61EF" wp14:editId="315536B7">
            <wp:extent cx="3886200" cy="2608389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919" cy="26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  <w:lastRenderedPageBreak/>
        <w:drawing>
          <wp:inline distT="0" distB="0" distL="0" distR="0" wp14:anchorId="159A3431" wp14:editId="67804134">
            <wp:extent cx="5612130" cy="323215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Pr="00104E5F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034CC8"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  <w:drawing>
          <wp:inline distT="0" distB="0" distL="0" distR="0" wp14:anchorId="00AB7CE4" wp14:editId="07E45DEC">
            <wp:extent cx="3782290" cy="2173169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547" cy="21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D6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sz w:val="24"/>
          <w:lang w:val="en-US"/>
        </w:rPr>
        <w:lastRenderedPageBreak/>
        <w:drawing>
          <wp:inline distT="0" distB="0" distL="0" distR="0" wp14:anchorId="004225B8" wp14:editId="16E7057C">
            <wp:extent cx="3531549" cy="25146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6746" cy="251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780CD6">
      <w:pPr>
        <w:jc w:val="both"/>
        <w:rPr>
          <w:rFonts w:ascii="Arial" w:hAnsi="Arial" w:cs="Arial"/>
          <w:sz w:val="24"/>
          <w:lang w:val="en-US"/>
        </w:rPr>
      </w:pPr>
    </w:p>
    <w:p w:rsidR="00034CC8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sz w:val="24"/>
          <w:lang w:val="en-US"/>
        </w:rPr>
        <w:drawing>
          <wp:inline distT="0" distB="0" distL="0" distR="0" wp14:anchorId="106DF910" wp14:editId="7211A4F1">
            <wp:extent cx="4196453" cy="232756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0728" cy="23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7E" w:rsidRDefault="00390B7E" w:rsidP="00390B7E">
      <w:pPr>
        <w:jc w:val="center"/>
        <w:rPr>
          <w:rFonts w:ascii="Arial" w:hAnsi="Arial" w:cs="Arial"/>
          <w:sz w:val="24"/>
          <w:lang w:val="en-US"/>
        </w:rPr>
      </w:pPr>
    </w:p>
    <w:p w:rsidR="00390B7E" w:rsidRPr="00390B7E" w:rsidRDefault="00390B7E" w:rsidP="00390B7E">
      <w:pPr>
        <w:jc w:val="center"/>
        <w:rPr>
          <w:rFonts w:ascii="Arial" w:hAnsi="Arial" w:cs="Arial"/>
          <w:color w:val="FF0000"/>
          <w:sz w:val="24"/>
          <w:lang w:val="en-US"/>
        </w:rPr>
      </w:pPr>
      <w:bookmarkStart w:id="2" w:name="_GoBack"/>
      <w:r w:rsidRPr="00390B7E">
        <w:rPr>
          <w:rFonts w:ascii="Arial" w:hAnsi="Arial" w:cs="Arial"/>
          <w:color w:val="FF0000"/>
          <w:sz w:val="24"/>
          <w:lang w:val="en-US"/>
        </w:rPr>
        <w:t>RETO 2 (BEM)</w:t>
      </w:r>
    </w:p>
    <w:bookmarkEnd w:id="2"/>
    <w:p w:rsidR="00390B7E" w:rsidRPr="00104E5F" w:rsidRDefault="00390B7E" w:rsidP="00390B7E">
      <w:pPr>
        <w:jc w:val="center"/>
        <w:rPr>
          <w:rFonts w:ascii="Arial" w:hAnsi="Arial" w:cs="Arial"/>
          <w:sz w:val="24"/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4786264" cy="2299855"/>
            <wp:effectExtent l="0" t="0" r="0" b="5715"/>
            <wp:docPr id="42" name="Imagen 42" descr="Reto 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to 3_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6" t="13099" r="7662" b="14414"/>
                    <a:stretch/>
                  </pic:blipFill>
                  <pic:spPr bwMode="auto">
                    <a:xfrm>
                      <a:off x="0" y="0"/>
                      <a:ext cx="4787245" cy="23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90B7E" w:rsidRPr="00104E5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1CA3" w:rsidRDefault="00191CA3" w:rsidP="00780CD6">
      <w:pPr>
        <w:spacing w:after="0" w:line="240" w:lineRule="auto"/>
      </w:pPr>
      <w:r>
        <w:separator/>
      </w:r>
    </w:p>
  </w:endnote>
  <w:endnote w:type="continuationSeparator" w:id="0">
    <w:p w:rsidR="00191CA3" w:rsidRDefault="00191CA3" w:rsidP="00780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1CA3" w:rsidRDefault="00191CA3" w:rsidP="00780CD6">
      <w:pPr>
        <w:spacing w:after="0" w:line="240" w:lineRule="auto"/>
      </w:pPr>
      <w:r>
        <w:separator/>
      </w:r>
    </w:p>
  </w:footnote>
  <w:footnote w:type="continuationSeparator" w:id="0">
    <w:p w:rsidR="00191CA3" w:rsidRDefault="00191CA3" w:rsidP="00780C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435D2"/>
    <w:multiLevelType w:val="multilevel"/>
    <w:tmpl w:val="FEA0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1124894"/>
    <w:multiLevelType w:val="multilevel"/>
    <w:tmpl w:val="3FDA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34CC8"/>
    <w:rsid w:val="00076EA4"/>
    <w:rsid w:val="00104E5F"/>
    <w:rsid w:val="001637B7"/>
    <w:rsid w:val="00191CA3"/>
    <w:rsid w:val="001940EC"/>
    <w:rsid w:val="001A3EA9"/>
    <w:rsid w:val="002E1168"/>
    <w:rsid w:val="0031465B"/>
    <w:rsid w:val="003859D0"/>
    <w:rsid w:val="00390B7E"/>
    <w:rsid w:val="0039763E"/>
    <w:rsid w:val="00397F41"/>
    <w:rsid w:val="003E2368"/>
    <w:rsid w:val="003E7607"/>
    <w:rsid w:val="005516FA"/>
    <w:rsid w:val="005F14FD"/>
    <w:rsid w:val="005F7027"/>
    <w:rsid w:val="0062168E"/>
    <w:rsid w:val="0067420A"/>
    <w:rsid w:val="006E4FDE"/>
    <w:rsid w:val="006F4577"/>
    <w:rsid w:val="00780CD6"/>
    <w:rsid w:val="00812C93"/>
    <w:rsid w:val="00846930"/>
    <w:rsid w:val="00847264"/>
    <w:rsid w:val="00870CE3"/>
    <w:rsid w:val="0087322F"/>
    <w:rsid w:val="008B2F67"/>
    <w:rsid w:val="008E3DCD"/>
    <w:rsid w:val="008F13C8"/>
    <w:rsid w:val="009363CA"/>
    <w:rsid w:val="009C2EB3"/>
    <w:rsid w:val="009C7287"/>
    <w:rsid w:val="00A0204E"/>
    <w:rsid w:val="00AC3C8D"/>
    <w:rsid w:val="00B86E48"/>
    <w:rsid w:val="00B922D0"/>
    <w:rsid w:val="00BA0E1E"/>
    <w:rsid w:val="00CC282D"/>
    <w:rsid w:val="00D0491C"/>
    <w:rsid w:val="00D12BD9"/>
    <w:rsid w:val="00D44A76"/>
    <w:rsid w:val="00D752E5"/>
    <w:rsid w:val="00D906B7"/>
    <w:rsid w:val="00DD060A"/>
    <w:rsid w:val="00E4162F"/>
    <w:rsid w:val="00EC4A88"/>
    <w:rsid w:val="00F21A9F"/>
    <w:rsid w:val="00FB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  <w:style w:type="paragraph" w:customStyle="1" w:styleId="discussioninfo-time">
    <w:name w:val="discussioninfo-time"/>
    <w:basedOn w:val="Normal"/>
    <w:rsid w:val="00D75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846930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0CD6"/>
  </w:style>
  <w:style w:type="paragraph" w:styleId="Piedepgina">
    <w:name w:val="footer"/>
    <w:basedOn w:val="Normal"/>
    <w:link w:val="Piedepgina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0CD6"/>
  </w:style>
  <w:style w:type="paragraph" w:styleId="Cita">
    <w:name w:val="Quote"/>
    <w:basedOn w:val="Normal"/>
    <w:next w:val="Normal"/>
    <w:link w:val="CitaCar"/>
    <w:uiPriority w:val="29"/>
    <w:qFormat/>
    <w:rsid w:val="00D906B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906B7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3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35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7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4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6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49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12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684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s://validator.w3.org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hyperlink" Target="https://developer.mozilla.org/en-US/docs/Web/CSS/Pseudo-elements" TargetMode="External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developer.mozilla.org/en-US/docs/Web/CSS/Pseudo-classes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4.jpe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5667</TotalTime>
  <Pages>28</Pages>
  <Words>1281</Words>
  <Characters>7050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37</cp:revision>
  <dcterms:created xsi:type="dcterms:W3CDTF">2020-01-27T00:32:00Z</dcterms:created>
  <dcterms:modified xsi:type="dcterms:W3CDTF">2020-07-16T18:21:00Z</dcterms:modified>
</cp:coreProperties>
</file>