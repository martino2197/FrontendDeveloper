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91C" w:rsidRPr="003E7607" w:rsidRDefault="00D0491C" w:rsidP="00D0491C">
      <w:pPr>
        <w:spacing w:line="240" w:lineRule="auto"/>
        <w:jc w:val="center"/>
        <w:rPr>
          <w:rFonts w:ascii="cooper_hewittmedium" w:eastAsia="Times New Roman" w:hAnsi="cooper_hewittmedium" w:cs="Times New Roman"/>
          <w:b/>
          <w:bCs/>
          <w:color w:val="000000"/>
          <w:spacing w:val="-2"/>
          <w:sz w:val="31"/>
          <w:szCs w:val="31"/>
          <w:lang w:eastAsia="es-MX"/>
        </w:rPr>
      </w:pPr>
      <w:r w:rsidRPr="003E7607">
        <w:rPr>
          <w:rFonts w:ascii="cooper_hewittmedium" w:eastAsia="Times New Roman" w:hAnsi="cooper_hewittmedium" w:cs="Times New Roman"/>
          <w:b/>
          <w:bCs/>
          <w:color w:val="000000"/>
          <w:spacing w:val="-2"/>
          <w:sz w:val="31"/>
          <w:szCs w:val="31"/>
          <w:lang w:eastAsia="es-MX"/>
        </w:rPr>
        <w:t>¿Qué son y para qué nos sirven HTML y CSS?</w:t>
      </w:r>
    </w:p>
    <w:p w:rsidR="00D0491C" w:rsidRPr="00EC4A88" w:rsidRDefault="00D0491C" w:rsidP="00D0491C">
      <w:pPr>
        <w:spacing w:after="0" w:line="240" w:lineRule="auto"/>
        <w:jc w:val="both"/>
        <w:rPr>
          <w:rFonts w:ascii="Arial" w:eastAsia="Times New Roman" w:hAnsi="Arial" w:cs="Arial"/>
          <w:color w:val="273B47"/>
          <w:sz w:val="23"/>
          <w:szCs w:val="23"/>
          <w:lang w:eastAsia="es-MX"/>
        </w:rPr>
      </w:pPr>
      <w:r w:rsidRPr="00EC4A88">
        <w:rPr>
          <w:rFonts w:ascii="Arial" w:eastAsia="Times New Roman" w:hAnsi="Arial" w:cs="Arial"/>
          <w:b/>
          <w:bCs/>
          <w:color w:val="273B47"/>
          <w:sz w:val="23"/>
          <w:szCs w:val="23"/>
          <w:lang w:eastAsia="es-MX"/>
        </w:rPr>
        <w:t>HTML</w:t>
      </w:r>
      <w:r w:rsidR="003E7607">
        <w:rPr>
          <w:rFonts w:ascii="Arial" w:eastAsia="Times New Roman" w:hAnsi="Arial" w:cs="Arial"/>
          <w:b/>
          <w:bCs/>
          <w:color w:val="273B47"/>
          <w:sz w:val="23"/>
          <w:szCs w:val="23"/>
          <w:lang w:eastAsia="es-MX"/>
        </w:rPr>
        <w:t xml:space="preserve"> (Hyper Text Markup Language)</w:t>
      </w:r>
      <w:r w:rsidRPr="00D0491C">
        <w:rPr>
          <w:rFonts w:ascii="Arial" w:eastAsia="Times New Roman" w:hAnsi="Arial" w:cs="Arial"/>
          <w:color w:val="273B47"/>
          <w:sz w:val="23"/>
          <w:szCs w:val="23"/>
          <w:lang w:eastAsia="es-MX"/>
        </w:rPr>
        <w:t>: Es un lenguaje de marcado usado para decirle a tu navegador cómo estructurar las páginas web que visitas. No es un lenguaje de programación.</w:t>
      </w:r>
    </w:p>
    <w:p w:rsidR="00D0491C" w:rsidRPr="00EC4A88" w:rsidRDefault="00D0491C" w:rsidP="00D0491C">
      <w:pPr>
        <w:spacing w:after="0" w:line="240" w:lineRule="auto"/>
        <w:jc w:val="both"/>
        <w:rPr>
          <w:rFonts w:ascii="Arial" w:eastAsia="Times New Roman" w:hAnsi="Arial" w:cs="Arial"/>
          <w:color w:val="273B47"/>
          <w:sz w:val="23"/>
          <w:szCs w:val="23"/>
          <w:lang w:eastAsia="es-MX"/>
        </w:rPr>
      </w:pPr>
    </w:p>
    <w:p w:rsidR="00D0491C" w:rsidRPr="00D0491C" w:rsidRDefault="00D0491C" w:rsidP="00D0491C">
      <w:pPr>
        <w:spacing w:after="0" w:line="240" w:lineRule="auto"/>
        <w:jc w:val="both"/>
        <w:rPr>
          <w:rFonts w:ascii="Arial" w:eastAsia="Times New Roman" w:hAnsi="Arial" w:cs="Arial"/>
          <w:color w:val="273B47"/>
          <w:sz w:val="23"/>
          <w:szCs w:val="23"/>
          <w:lang w:eastAsia="es-MX"/>
        </w:rPr>
      </w:pPr>
      <w:r w:rsidRPr="00EC4A88">
        <w:rPr>
          <w:rFonts w:ascii="Arial" w:eastAsia="Times New Roman" w:hAnsi="Arial" w:cs="Arial"/>
          <w:b/>
          <w:bCs/>
          <w:color w:val="273B47"/>
          <w:sz w:val="23"/>
          <w:szCs w:val="23"/>
          <w:lang w:eastAsia="es-MX"/>
        </w:rPr>
        <w:t>CSS</w:t>
      </w:r>
      <w:r w:rsidR="003E7607">
        <w:rPr>
          <w:rFonts w:ascii="Arial" w:eastAsia="Times New Roman" w:hAnsi="Arial" w:cs="Arial"/>
          <w:b/>
          <w:bCs/>
          <w:color w:val="273B47"/>
          <w:sz w:val="23"/>
          <w:szCs w:val="23"/>
          <w:lang w:eastAsia="es-MX"/>
        </w:rPr>
        <w:t xml:space="preserve"> (Cascade Style sheets)</w:t>
      </w:r>
      <w:r w:rsidRPr="00D0491C">
        <w:rPr>
          <w:rFonts w:ascii="Arial" w:eastAsia="Times New Roman" w:hAnsi="Arial" w:cs="Arial"/>
          <w:color w:val="273B47"/>
          <w:sz w:val="23"/>
          <w:szCs w:val="23"/>
          <w:lang w:eastAsia="es-MX"/>
        </w:rPr>
        <w:t>: Es un lenguaje que nos permite crear páginas web con un diseño agradable para los usuarios. Tampoco es un lenguaje de programación.</w:t>
      </w:r>
    </w:p>
    <w:p w:rsidR="005516FA" w:rsidRDefault="005516FA">
      <w:pPr>
        <w:rPr>
          <w:u w:val="single"/>
        </w:rPr>
      </w:pPr>
    </w:p>
    <w:p w:rsidR="0087322F" w:rsidRPr="003E7607" w:rsidRDefault="0087322F" w:rsidP="0087322F">
      <w:pPr>
        <w:spacing w:line="240" w:lineRule="auto"/>
        <w:jc w:val="center"/>
        <w:rPr>
          <w:rFonts w:ascii="cooper_hewittmedium" w:eastAsia="Times New Roman" w:hAnsi="cooper_hewittmedium" w:cs="Times New Roman"/>
          <w:b/>
          <w:bCs/>
          <w:color w:val="000000"/>
          <w:spacing w:val="-2"/>
          <w:sz w:val="31"/>
          <w:szCs w:val="31"/>
          <w:lang w:eastAsia="es-MX"/>
        </w:rPr>
      </w:pPr>
      <w:r w:rsidRPr="003E7607">
        <w:rPr>
          <w:rFonts w:ascii="cooper_hewittmedium" w:eastAsia="Times New Roman" w:hAnsi="cooper_hewittmedium" w:cs="Times New Roman"/>
          <w:b/>
          <w:bCs/>
          <w:color w:val="000000"/>
          <w:spacing w:val="-2"/>
          <w:sz w:val="31"/>
          <w:szCs w:val="31"/>
          <w:lang w:eastAsia="es-MX"/>
        </w:rPr>
        <w:t>DOM, CSSOM, Render Tree y el proceso de renderizado de la Web</w:t>
      </w:r>
    </w:p>
    <w:p w:rsidR="0087322F" w:rsidRPr="0087322F" w:rsidRDefault="0087322F" w:rsidP="0087322F">
      <w:pPr>
        <w:spacing w:after="0" w:line="240" w:lineRule="auto"/>
        <w:jc w:val="both"/>
        <w:rPr>
          <w:rFonts w:ascii="Arial" w:eastAsia="Times New Roman" w:hAnsi="Arial" w:cs="Arial"/>
          <w:color w:val="273B47"/>
          <w:sz w:val="23"/>
          <w:szCs w:val="23"/>
          <w:lang w:eastAsia="es-MX"/>
        </w:rPr>
      </w:pPr>
      <w:r w:rsidRPr="00EC4A88">
        <w:rPr>
          <w:rFonts w:ascii="Arial" w:eastAsia="Times New Roman" w:hAnsi="Arial" w:cs="Arial"/>
          <w:b/>
          <w:bCs/>
          <w:color w:val="273B47"/>
          <w:sz w:val="23"/>
          <w:szCs w:val="23"/>
          <w:lang w:eastAsia="es-MX"/>
        </w:rPr>
        <w:t>DOM</w:t>
      </w:r>
      <w:r w:rsidRPr="0087322F">
        <w:rPr>
          <w:rFonts w:ascii="Arial" w:eastAsia="Times New Roman" w:hAnsi="Arial" w:cs="Arial"/>
          <w:color w:val="273B47"/>
          <w:sz w:val="23"/>
          <w:szCs w:val="23"/>
          <w:lang w:eastAsia="es-MX"/>
        </w:rPr>
        <w:t>: Document Object Model. Es una transformación del código HTML escrito por nosotros a objetos entendibles para el navegador.</w:t>
      </w:r>
    </w:p>
    <w:p w:rsidR="0087322F" w:rsidRPr="0087322F" w:rsidRDefault="0087322F" w:rsidP="0087322F">
      <w:pPr>
        <w:spacing w:after="0" w:line="240" w:lineRule="auto"/>
        <w:jc w:val="both"/>
        <w:rPr>
          <w:rFonts w:ascii="Arial" w:eastAsia="Times New Roman" w:hAnsi="Arial" w:cs="Arial"/>
          <w:color w:val="273B47"/>
          <w:sz w:val="23"/>
          <w:szCs w:val="23"/>
          <w:lang w:eastAsia="es-MX"/>
        </w:rPr>
      </w:pPr>
      <w:r w:rsidRPr="00EC4A88">
        <w:rPr>
          <w:rFonts w:ascii="Arial" w:eastAsia="Times New Roman" w:hAnsi="Arial" w:cs="Arial"/>
          <w:b/>
          <w:bCs/>
          <w:color w:val="273B47"/>
          <w:sz w:val="23"/>
          <w:szCs w:val="23"/>
          <w:lang w:eastAsia="es-MX"/>
        </w:rPr>
        <w:t>CSSOM</w:t>
      </w:r>
      <w:r w:rsidRPr="0087322F">
        <w:rPr>
          <w:rFonts w:ascii="Arial" w:eastAsia="Times New Roman" w:hAnsi="Arial" w:cs="Arial"/>
          <w:color w:val="273B47"/>
          <w:sz w:val="23"/>
          <w:szCs w:val="23"/>
          <w:lang w:eastAsia="es-MX"/>
        </w:rPr>
        <w:t>: así como el DOM para el HTML, EL CSSOM es una representación de objetos de nuestros estilos en CSS.</w:t>
      </w:r>
    </w:p>
    <w:p w:rsidR="0087322F" w:rsidRPr="0087322F" w:rsidRDefault="0087322F" w:rsidP="0087322F">
      <w:pPr>
        <w:spacing w:after="0" w:line="240" w:lineRule="auto"/>
        <w:jc w:val="both"/>
        <w:rPr>
          <w:rFonts w:ascii="Arial" w:eastAsia="Times New Roman" w:hAnsi="Arial" w:cs="Arial"/>
          <w:color w:val="273B47"/>
          <w:sz w:val="23"/>
          <w:szCs w:val="23"/>
          <w:lang w:eastAsia="es-MX"/>
        </w:rPr>
      </w:pPr>
      <w:r w:rsidRPr="00EC4A88">
        <w:rPr>
          <w:rFonts w:ascii="Arial" w:eastAsia="Times New Roman" w:hAnsi="Arial" w:cs="Arial"/>
          <w:b/>
          <w:bCs/>
          <w:color w:val="273B47"/>
          <w:sz w:val="23"/>
          <w:szCs w:val="23"/>
          <w:lang w:eastAsia="es-MX"/>
        </w:rPr>
        <w:t>Render Tree</w:t>
      </w:r>
      <w:r w:rsidRPr="0087322F">
        <w:rPr>
          <w:rFonts w:ascii="Arial" w:eastAsia="Times New Roman" w:hAnsi="Arial" w:cs="Arial"/>
          <w:color w:val="273B47"/>
          <w:sz w:val="23"/>
          <w:szCs w:val="23"/>
          <w:lang w:eastAsia="es-MX"/>
        </w:rPr>
        <w:t>: es la unión entre el DOM y el CSSOM para renderizar todo el código de nuestra página web.</w:t>
      </w:r>
    </w:p>
    <w:p w:rsidR="0087322F" w:rsidRPr="0087322F" w:rsidRDefault="0087322F" w:rsidP="0087322F">
      <w:pPr>
        <w:spacing w:before="113" w:after="113" w:line="240" w:lineRule="auto"/>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Pasos que sigue el navegador para construir las páginas web:</w:t>
      </w:r>
    </w:p>
    <w:p w:rsidR="0087322F" w:rsidRPr="0087322F" w:rsidRDefault="0087322F" w:rsidP="0087322F">
      <w:pPr>
        <w:numPr>
          <w:ilvl w:val="0"/>
          <w:numId w:val="1"/>
        </w:numPr>
        <w:spacing w:after="0" w:line="240" w:lineRule="auto"/>
        <w:ind w:left="113" w:right="113"/>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Procesa el HTML para construir el DOM.</w:t>
      </w:r>
    </w:p>
    <w:p w:rsidR="0087322F" w:rsidRPr="0087322F" w:rsidRDefault="0087322F" w:rsidP="0087322F">
      <w:pPr>
        <w:numPr>
          <w:ilvl w:val="0"/>
          <w:numId w:val="1"/>
        </w:numPr>
        <w:spacing w:after="0" w:line="240" w:lineRule="auto"/>
        <w:ind w:left="113" w:right="113"/>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Procesa el CSS para construir el CSSOM.</w:t>
      </w:r>
    </w:p>
    <w:p w:rsidR="0087322F" w:rsidRPr="0087322F" w:rsidRDefault="0087322F" w:rsidP="0087322F">
      <w:pPr>
        <w:numPr>
          <w:ilvl w:val="0"/>
          <w:numId w:val="1"/>
        </w:numPr>
        <w:spacing w:after="0" w:line="240" w:lineRule="auto"/>
        <w:ind w:left="113" w:right="113"/>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El DOM se une con el CSSOM para crear el Render Tree.</w:t>
      </w:r>
    </w:p>
    <w:p w:rsidR="0087322F" w:rsidRPr="0087322F" w:rsidRDefault="0087322F" w:rsidP="0087322F">
      <w:pPr>
        <w:numPr>
          <w:ilvl w:val="0"/>
          <w:numId w:val="1"/>
        </w:numPr>
        <w:spacing w:after="0" w:line="240" w:lineRule="auto"/>
        <w:ind w:left="113" w:right="113"/>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Se aplican los estilos CSS en el Render Tree.</w:t>
      </w:r>
    </w:p>
    <w:p w:rsidR="0087322F" w:rsidRPr="00EC4A88" w:rsidRDefault="0087322F" w:rsidP="00EC4A88">
      <w:pPr>
        <w:numPr>
          <w:ilvl w:val="0"/>
          <w:numId w:val="1"/>
        </w:numPr>
        <w:spacing w:after="0" w:line="240" w:lineRule="auto"/>
        <w:ind w:left="113" w:right="113"/>
        <w:jc w:val="both"/>
        <w:rPr>
          <w:rFonts w:ascii="Arial" w:eastAsia="Times New Roman" w:hAnsi="Arial" w:cs="Arial"/>
          <w:color w:val="273B47"/>
          <w:sz w:val="23"/>
          <w:szCs w:val="23"/>
          <w:lang w:eastAsia="es-MX"/>
        </w:rPr>
      </w:pPr>
      <w:r w:rsidRPr="0087322F">
        <w:rPr>
          <w:rFonts w:ascii="Arial" w:eastAsia="Times New Roman" w:hAnsi="Arial" w:cs="Arial"/>
          <w:color w:val="273B47"/>
          <w:sz w:val="23"/>
          <w:szCs w:val="23"/>
          <w:lang w:eastAsia="es-MX"/>
        </w:rPr>
        <w:t>Se ““pintan”” los nodos en la pantalla para que los usuarios vean el contenido de la página web.</w:t>
      </w:r>
    </w:p>
    <w:p w:rsidR="008E3DCD" w:rsidRDefault="00EC4A88" w:rsidP="008E3DCD">
      <w:pPr>
        <w:jc w:val="center"/>
        <w:rPr>
          <w:u w:val="single"/>
        </w:rPr>
      </w:pPr>
      <w:r>
        <w:rPr>
          <w:noProof/>
          <w:u w:val="single"/>
          <w:lang w:eastAsia="es-MX"/>
        </w:rPr>
        <w:drawing>
          <wp:inline distT="0" distB="0" distL="0" distR="0">
            <wp:extent cx="5091218" cy="375309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0223" cy="3759731"/>
                    </a:xfrm>
                    <a:prstGeom prst="rect">
                      <a:avLst/>
                    </a:prstGeom>
                    <a:noFill/>
                    <a:ln>
                      <a:noFill/>
                    </a:ln>
                  </pic:spPr>
                </pic:pic>
              </a:graphicData>
            </a:graphic>
          </wp:inline>
        </w:drawing>
      </w:r>
    </w:p>
    <w:p w:rsidR="006F4577" w:rsidRDefault="006F4577" w:rsidP="008E3DCD">
      <w:pPr>
        <w:jc w:val="center"/>
        <w:rPr>
          <w:u w:val="single"/>
        </w:rPr>
      </w:pPr>
      <w:r>
        <w:rPr>
          <w:noProof/>
          <w:u w:val="single"/>
          <w:lang w:eastAsia="es-MX"/>
        </w:rPr>
        <w:lastRenderedPageBreak/>
        <w:drawing>
          <wp:inline distT="0" distB="0" distL="0" distR="0">
            <wp:extent cx="5325533" cy="375920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8570" cy="3761344"/>
                    </a:xfrm>
                    <a:prstGeom prst="rect">
                      <a:avLst/>
                    </a:prstGeom>
                    <a:noFill/>
                    <a:ln>
                      <a:noFill/>
                    </a:ln>
                  </pic:spPr>
                </pic:pic>
              </a:graphicData>
            </a:graphic>
          </wp:inline>
        </w:drawing>
      </w:r>
    </w:p>
    <w:p w:rsidR="006F4577" w:rsidRDefault="006F4577" w:rsidP="008E3DCD">
      <w:pPr>
        <w:jc w:val="center"/>
        <w:rPr>
          <w:u w:val="single"/>
        </w:rPr>
      </w:pPr>
    </w:p>
    <w:p w:rsidR="006F4577" w:rsidRDefault="006F4577" w:rsidP="008E3DCD">
      <w:pPr>
        <w:jc w:val="center"/>
        <w:rPr>
          <w:u w:val="single"/>
        </w:rPr>
      </w:pPr>
      <w:r>
        <w:rPr>
          <w:noProof/>
          <w:u w:val="single"/>
          <w:lang w:eastAsia="es-MX"/>
        </w:rPr>
        <w:drawing>
          <wp:inline distT="0" distB="0" distL="0" distR="0">
            <wp:extent cx="5363174" cy="39878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9110" cy="3992213"/>
                    </a:xfrm>
                    <a:prstGeom prst="rect">
                      <a:avLst/>
                    </a:prstGeom>
                    <a:noFill/>
                    <a:ln>
                      <a:noFill/>
                    </a:ln>
                  </pic:spPr>
                </pic:pic>
              </a:graphicData>
            </a:graphic>
          </wp:inline>
        </w:drawing>
      </w:r>
    </w:p>
    <w:p w:rsidR="006F4577" w:rsidRDefault="006F4577" w:rsidP="008E3DCD">
      <w:pPr>
        <w:jc w:val="center"/>
        <w:rPr>
          <w:u w:val="single"/>
        </w:rPr>
      </w:pPr>
      <w:r>
        <w:rPr>
          <w:noProof/>
          <w:u w:val="single"/>
          <w:lang w:eastAsia="es-MX"/>
        </w:rPr>
        <w:lastRenderedPageBreak/>
        <w:drawing>
          <wp:inline distT="0" distB="0" distL="0" distR="0">
            <wp:extent cx="5612130" cy="701548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grafia-Frontend-Javascript-986d1fea-9f09-4b8e-be0d-6d9f69ac75b8.jpg"/>
                    <pic:cNvPicPr/>
                  </pic:nvPicPr>
                  <pic:blipFill>
                    <a:blip r:embed="rId10">
                      <a:extLst>
                        <a:ext uri="{28A0092B-C50C-407E-A947-70E740481C1C}">
                          <a14:useLocalDpi xmlns:a14="http://schemas.microsoft.com/office/drawing/2010/main" val="0"/>
                        </a:ext>
                      </a:extLst>
                    </a:blip>
                    <a:stretch>
                      <a:fillRect/>
                    </a:stretch>
                  </pic:blipFill>
                  <pic:spPr>
                    <a:xfrm>
                      <a:off x="0" y="0"/>
                      <a:ext cx="5612130" cy="7015480"/>
                    </a:xfrm>
                    <a:prstGeom prst="rect">
                      <a:avLst/>
                    </a:prstGeom>
                  </pic:spPr>
                </pic:pic>
              </a:graphicData>
            </a:graphic>
          </wp:inline>
        </w:drawing>
      </w:r>
    </w:p>
    <w:p w:rsidR="006F4577" w:rsidRDefault="006F4577" w:rsidP="008E3DCD">
      <w:pPr>
        <w:jc w:val="center"/>
        <w:rPr>
          <w:u w:val="single"/>
        </w:rPr>
      </w:pPr>
    </w:p>
    <w:p w:rsidR="006F4577" w:rsidRDefault="006F4577" w:rsidP="008E3DCD">
      <w:pPr>
        <w:jc w:val="center"/>
        <w:rPr>
          <w:u w:val="single"/>
        </w:rPr>
      </w:pPr>
    </w:p>
    <w:p w:rsidR="006F4577" w:rsidRDefault="006F4577" w:rsidP="008E3DCD">
      <w:pPr>
        <w:jc w:val="center"/>
        <w:rPr>
          <w:u w:val="single"/>
        </w:rPr>
      </w:pPr>
    </w:p>
    <w:p w:rsidR="006F4577" w:rsidRDefault="006F4577" w:rsidP="008E3DCD">
      <w:pPr>
        <w:jc w:val="center"/>
        <w:rPr>
          <w:u w:val="single"/>
        </w:rPr>
      </w:pPr>
    </w:p>
    <w:p w:rsidR="006F4577" w:rsidRPr="003E7607" w:rsidRDefault="006F4577" w:rsidP="006F4577">
      <w:pPr>
        <w:spacing w:line="240" w:lineRule="auto"/>
        <w:jc w:val="center"/>
        <w:rPr>
          <w:rFonts w:ascii="cooper_hewittmedium" w:eastAsia="Times New Roman" w:hAnsi="cooper_hewittmedium" w:cs="Times New Roman"/>
          <w:b/>
          <w:bCs/>
          <w:color w:val="000000"/>
          <w:spacing w:val="-2"/>
          <w:sz w:val="31"/>
          <w:szCs w:val="31"/>
          <w:lang w:eastAsia="es-MX"/>
        </w:rPr>
      </w:pPr>
      <w:r w:rsidRPr="003E7607">
        <w:rPr>
          <w:rFonts w:ascii="cooper_hewittmedium" w:eastAsia="Times New Roman" w:hAnsi="cooper_hewittmedium" w:cs="Times New Roman"/>
          <w:b/>
          <w:bCs/>
          <w:color w:val="000000"/>
          <w:spacing w:val="-2"/>
          <w:sz w:val="31"/>
          <w:szCs w:val="31"/>
          <w:lang w:eastAsia="es-MX"/>
        </w:rPr>
        <w:lastRenderedPageBreak/>
        <w:t>Anatomía de un Elemento HTML: Atributos, Anidamiento y Elementos vacíos</w:t>
      </w:r>
    </w:p>
    <w:p w:rsidR="006F4577" w:rsidRPr="006F4577" w:rsidRDefault="006F4577" w:rsidP="006F4577">
      <w:pPr>
        <w:spacing w:before="113" w:after="113" w:line="240" w:lineRule="auto"/>
        <w:jc w:val="both"/>
        <w:rPr>
          <w:rFonts w:ascii="Arial" w:eastAsia="Times New Roman" w:hAnsi="Arial" w:cs="Arial"/>
          <w:color w:val="273B47"/>
          <w:sz w:val="24"/>
          <w:szCs w:val="24"/>
          <w:lang w:eastAsia="es-MX"/>
        </w:rPr>
      </w:pPr>
      <w:r w:rsidRPr="006F4577">
        <w:rPr>
          <w:rFonts w:ascii="Arial" w:eastAsia="Times New Roman" w:hAnsi="Arial" w:cs="Arial"/>
          <w:color w:val="273B47"/>
          <w:sz w:val="24"/>
          <w:szCs w:val="24"/>
          <w:lang w:eastAsia="es-MX"/>
        </w:rPr>
        <w:t>Nuestros elementos HTML se componen de:</w:t>
      </w:r>
    </w:p>
    <w:p w:rsidR="006F4577" w:rsidRPr="006F4577" w:rsidRDefault="006F4577" w:rsidP="006F4577">
      <w:pPr>
        <w:numPr>
          <w:ilvl w:val="0"/>
          <w:numId w:val="2"/>
        </w:numPr>
        <w:spacing w:after="0" w:line="240" w:lineRule="auto"/>
        <w:ind w:left="113" w:right="113"/>
        <w:jc w:val="both"/>
        <w:rPr>
          <w:rFonts w:ascii="Arial" w:eastAsia="Times New Roman" w:hAnsi="Arial" w:cs="Arial"/>
          <w:color w:val="273B47"/>
          <w:sz w:val="24"/>
          <w:szCs w:val="24"/>
          <w:lang w:eastAsia="es-MX"/>
        </w:rPr>
      </w:pPr>
      <w:r w:rsidRPr="006F4577">
        <w:rPr>
          <w:rFonts w:ascii="Arial" w:eastAsia="Times New Roman" w:hAnsi="Arial" w:cs="Arial"/>
          <w:b/>
          <w:bCs/>
          <w:color w:val="273B47"/>
          <w:sz w:val="24"/>
          <w:szCs w:val="24"/>
          <w:lang w:eastAsia="es-MX"/>
        </w:rPr>
        <w:t>Etiqueta de apertura</w:t>
      </w:r>
      <w:r w:rsidRPr="006F4577">
        <w:rPr>
          <w:rFonts w:ascii="Arial" w:eastAsia="Times New Roman" w:hAnsi="Arial" w:cs="Arial"/>
          <w:color w:val="273B47"/>
          <w:sz w:val="24"/>
          <w:szCs w:val="24"/>
          <w:lang w:eastAsia="es-MX"/>
        </w:rPr>
        <w:t>: el nombre de nuestra etiqueta encerrado entre símbolos de mayor o menor. Por ejemplo: </w:t>
      </w:r>
      <w:r w:rsidRPr="006F4577">
        <w:rPr>
          <w:rFonts w:ascii="Courier New" w:eastAsia="Times New Roman" w:hAnsi="Courier New" w:cs="Courier New"/>
          <w:b/>
          <w:bCs/>
          <w:color w:val="273B47"/>
          <w:sz w:val="20"/>
          <w:szCs w:val="20"/>
          <w:lang w:eastAsia="es-MX"/>
        </w:rPr>
        <w:t>&lt;h1&gt;</w:t>
      </w:r>
      <w:r w:rsidRPr="006F4577">
        <w:rPr>
          <w:rFonts w:ascii="Arial" w:eastAsia="Times New Roman" w:hAnsi="Arial" w:cs="Arial"/>
          <w:color w:val="273B47"/>
          <w:sz w:val="24"/>
          <w:szCs w:val="24"/>
          <w:lang w:eastAsia="es-MX"/>
        </w:rPr>
        <w:t>.</w:t>
      </w:r>
    </w:p>
    <w:p w:rsidR="006F4577" w:rsidRPr="006F4577" w:rsidRDefault="006F4577" w:rsidP="006F4577">
      <w:pPr>
        <w:numPr>
          <w:ilvl w:val="0"/>
          <w:numId w:val="2"/>
        </w:numPr>
        <w:spacing w:after="0" w:line="240" w:lineRule="auto"/>
        <w:ind w:left="113" w:right="113"/>
        <w:jc w:val="both"/>
        <w:rPr>
          <w:rFonts w:ascii="Arial" w:eastAsia="Times New Roman" w:hAnsi="Arial" w:cs="Arial"/>
          <w:color w:val="273B47"/>
          <w:sz w:val="24"/>
          <w:szCs w:val="24"/>
          <w:lang w:eastAsia="es-MX"/>
        </w:rPr>
      </w:pPr>
      <w:r w:rsidRPr="006F4577">
        <w:rPr>
          <w:rFonts w:ascii="Arial" w:eastAsia="Times New Roman" w:hAnsi="Arial" w:cs="Arial"/>
          <w:b/>
          <w:bCs/>
          <w:color w:val="273B47"/>
          <w:sz w:val="24"/>
          <w:szCs w:val="24"/>
          <w:lang w:eastAsia="es-MX"/>
        </w:rPr>
        <w:t>Contenido</w:t>
      </w:r>
      <w:r w:rsidRPr="006F4577">
        <w:rPr>
          <w:rFonts w:ascii="Arial" w:eastAsia="Times New Roman" w:hAnsi="Arial" w:cs="Arial"/>
          <w:color w:val="273B47"/>
          <w:sz w:val="24"/>
          <w:szCs w:val="24"/>
          <w:lang w:eastAsia="es-MX"/>
        </w:rPr>
        <w:t>: dentro de nuestras etiquetas podemos añadir texto u otros elementos HTML, lo que conocemos como </w:t>
      </w:r>
      <w:r w:rsidRPr="006F4577">
        <w:rPr>
          <w:rFonts w:ascii="Arial" w:eastAsia="Times New Roman" w:hAnsi="Arial" w:cs="Arial"/>
          <w:b/>
          <w:bCs/>
          <w:color w:val="273B47"/>
          <w:sz w:val="24"/>
          <w:szCs w:val="24"/>
          <w:lang w:eastAsia="es-MX"/>
        </w:rPr>
        <w:t>anidamiento</w:t>
      </w:r>
      <w:r w:rsidRPr="006F4577">
        <w:rPr>
          <w:rFonts w:ascii="Arial" w:eastAsia="Times New Roman" w:hAnsi="Arial" w:cs="Arial"/>
          <w:color w:val="273B47"/>
          <w:sz w:val="24"/>
          <w:szCs w:val="24"/>
          <w:lang w:eastAsia="es-MX"/>
        </w:rPr>
        <w:t>.</w:t>
      </w:r>
    </w:p>
    <w:p w:rsidR="006F4577" w:rsidRDefault="006F4577" w:rsidP="006F4577">
      <w:pPr>
        <w:numPr>
          <w:ilvl w:val="0"/>
          <w:numId w:val="2"/>
        </w:numPr>
        <w:spacing w:after="0" w:line="240" w:lineRule="auto"/>
        <w:ind w:left="113" w:right="113"/>
        <w:jc w:val="both"/>
        <w:rPr>
          <w:rFonts w:ascii="Arial" w:eastAsia="Times New Roman" w:hAnsi="Arial" w:cs="Arial"/>
          <w:color w:val="273B47"/>
          <w:sz w:val="24"/>
          <w:szCs w:val="24"/>
          <w:lang w:eastAsia="es-MX"/>
        </w:rPr>
      </w:pPr>
      <w:r w:rsidRPr="006F4577">
        <w:rPr>
          <w:rFonts w:ascii="Arial" w:eastAsia="Times New Roman" w:hAnsi="Arial" w:cs="Arial"/>
          <w:b/>
          <w:bCs/>
          <w:color w:val="273B47"/>
          <w:sz w:val="24"/>
          <w:szCs w:val="24"/>
          <w:lang w:eastAsia="es-MX"/>
        </w:rPr>
        <w:t>Etiqueta de cierre</w:t>
      </w:r>
      <w:r w:rsidRPr="006F4577">
        <w:rPr>
          <w:rFonts w:ascii="Arial" w:eastAsia="Times New Roman" w:hAnsi="Arial" w:cs="Arial"/>
          <w:color w:val="273B47"/>
          <w:sz w:val="24"/>
          <w:szCs w:val="24"/>
          <w:lang w:eastAsia="es-MX"/>
        </w:rPr>
        <w:t>: son casi iguales que las etiquetas de apertura, pero también necesitan un slash (</w:t>
      </w:r>
      <w:r w:rsidRPr="006F4577">
        <w:rPr>
          <w:rFonts w:ascii="Courier New" w:eastAsia="Times New Roman" w:hAnsi="Courier New" w:cs="Courier New"/>
          <w:b/>
          <w:bCs/>
          <w:color w:val="273B47"/>
          <w:sz w:val="20"/>
          <w:szCs w:val="20"/>
          <w:lang w:eastAsia="es-MX"/>
        </w:rPr>
        <w:t>/</w:t>
      </w:r>
      <w:r w:rsidRPr="006F4577">
        <w:rPr>
          <w:rFonts w:ascii="Arial" w:eastAsia="Times New Roman" w:hAnsi="Arial" w:cs="Arial"/>
          <w:color w:val="273B47"/>
          <w:sz w:val="24"/>
          <w:szCs w:val="24"/>
          <w:lang w:eastAsia="es-MX"/>
        </w:rPr>
        <w:t>) antes del nombre de la etiqueta. Por ejemplo: </w:t>
      </w:r>
      <w:r w:rsidRPr="006F4577">
        <w:rPr>
          <w:rFonts w:ascii="Courier New" w:eastAsia="Times New Roman" w:hAnsi="Courier New" w:cs="Courier New"/>
          <w:b/>
          <w:bCs/>
          <w:color w:val="273B47"/>
          <w:sz w:val="20"/>
          <w:szCs w:val="20"/>
          <w:lang w:eastAsia="es-MX"/>
        </w:rPr>
        <w:t>&lt;/h1&gt;</w:t>
      </w:r>
      <w:r w:rsidRPr="006F4577">
        <w:rPr>
          <w:rFonts w:ascii="Arial" w:eastAsia="Times New Roman" w:hAnsi="Arial" w:cs="Arial"/>
          <w:color w:val="273B47"/>
          <w:sz w:val="24"/>
          <w:szCs w:val="24"/>
          <w:lang w:eastAsia="es-MX"/>
        </w:rPr>
        <w:t>.</w:t>
      </w:r>
    </w:p>
    <w:p w:rsidR="005F7027" w:rsidRPr="006F4577" w:rsidRDefault="005F7027" w:rsidP="005F7027">
      <w:pPr>
        <w:spacing w:after="0" w:line="240" w:lineRule="auto"/>
        <w:ind w:left="113" w:right="113"/>
        <w:jc w:val="both"/>
        <w:rPr>
          <w:rFonts w:ascii="Arial" w:eastAsia="Times New Roman" w:hAnsi="Arial" w:cs="Arial"/>
          <w:color w:val="273B47"/>
          <w:sz w:val="24"/>
          <w:szCs w:val="24"/>
          <w:u w:val="single"/>
          <w:lang w:eastAsia="es-MX"/>
        </w:rPr>
      </w:pPr>
    </w:p>
    <w:p w:rsidR="006F4577" w:rsidRPr="006F4577" w:rsidRDefault="006F4577" w:rsidP="006F4577">
      <w:pPr>
        <w:spacing w:after="0" w:line="240" w:lineRule="auto"/>
        <w:jc w:val="both"/>
        <w:rPr>
          <w:rFonts w:ascii="Arial" w:eastAsia="Times New Roman" w:hAnsi="Arial" w:cs="Arial"/>
          <w:color w:val="273B47"/>
          <w:sz w:val="24"/>
          <w:szCs w:val="24"/>
          <w:lang w:eastAsia="es-MX"/>
        </w:rPr>
      </w:pPr>
      <w:r w:rsidRPr="006F4577">
        <w:rPr>
          <w:rFonts w:ascii="Arial" w:eastAsia="Times New Roman" w:hAnsi="Arial" w:cs="Arial"/>
          <w:color w:val="273B47"/>
          <w:sz w:val="24"/>
          <w:szCs w:val="24"/>
          <w:lang w:eastAsia="es-MX"/>
        </w:rPr>
        <w:t>Las etiquetas de apertura también pueden tener atributos. Los atributos nos permiten definir características especiales para nuestros elementos: </w:t>
      </w:r>
      <w:r w:rsidRPr="006F4577">
        <w:rPr>
          <w:rFonts w:ascii="Courier New" w:eastAsia="Times New Roman" w:hAnsi="Courier New" w:cs="Courier New"/>
          <w:b/>
          <w:bCs/>
          <w:color w:val="273B47"/>
          <w:sz w:val="20"/>
          <w:szCs w:val="20"/>
          <w:lang w:eastAsia="es-MX"/>
        </w:rPr>
        <w:t>&lt;etiqueta atributo=""valor del atributo""&gt;</w:t>
      </w:r>
      <w:r w:rsidRPr="006F4577">
        <w:rPr>
          <w:rFonts w:ascii="Arial" w:eastAsia="Times New Roman" w:hAnsi="Arial" w:cs="Arial"/>
          <w:color w:val="273B47"/>
          <w:sz w:val="24"/>
          <w:szCs w:val="24"/>
          <w:lang w:eastAsia="es-MX"/>
        </w:rPr>
        <w:t>. Por ejemplo: </w:t>
      </w:r>
      <w:r w:rsidRPr="006F4577">
        <w:rPr>
          <w:rFonts w:ascii="Courier New" w:eastAsia="Times New Roman" w:hAnsi="Courier New" w:cs="Courier New"/>
          <w:b/>
          <w:bCs/>
          <w:color w:val="273B47"/>
          <w:sz w:val="20"/>
          <w:szCs w:val="20"/>
          <w:lang w:eastAsia="es-MX"/>
        </w:rPr>
        <w:t>&lt;h1 class=""saludo""&gt;</w:t>
      </w:r>
      <w:r w:rsidRPr="006F4577">
        <w:rPr>
          <w:rFonts w:ascii="Arial" w:eastAsia="Times New Roman" w:hAnsi="Arial" w:cs="Arial"/>
          <w:color w:val="273B47"/>
          <w:sz w:val="24"/>
          <w:szCs w:val="24"/>
          <w:lang w:eastAsia="es-MX"/>
        </w:rPr>
        <w:t>.</w:t>
      </w:r>
    </w:p>
    <w:p w:rsidR="006F4577" w:rsidRPr="006F4577" w:rsidRDefault="006F4577" w:rsidP="006F4577">
      <w:pPr>
        <w:spacing w:after="0" w:line="240" w:lineRule="auto"/>
        <w:jc w:val="both"/>
        <w:rPr>
          <w:rFonts w:ascii="Arial" w:eastAsia="Times New Roman" w:hAnsi="Arial" w:cs="Arial"/>
          <w:color w:val="273B47"/>
          <w:sz w:val="24"/>
          <w:szCs w:val="24"/>
          <w:lang w:eastAsia="es-MX"/>
        </w:rPr>
      </w:pPr>
      <w:r w:rsidRPr="006F4577">
        <w:rPr>
          <w:rFonts w:ascii="Arial" w:eastAsia="Times New Roman" w:hAnsi="Arial" w:cs="Arial"/>
          <w:color w:val="273B47"/>
          <w:sz w:val="24"/>
          <w:szCs w:val="24"/>
          <w:lang w:eastAsia="es-MX"/>
        </w:rPr>
        <w:t>También existen elementos vacíos. Estos elementos no tienen contenido ni etiqueta de cierre, solo etiqueta de apertura y atributos. Por ejemplo: </w:t>
      </w:r>
      <w:r w:rsidRPr="006F4577">
        <w:rPr>
          <w:rFonts w:ascii="Courier New" w:eastAsia="Times New Roman" w:hAnsi="Courier New" w:cs="Courier New"/>
          <w:b/>
          <w:bCs/>
          <w:color w:val="273B47"/>
          <w:sz w:val="20"/>
          <w:szCs w:val="20"/>
          <w:lang w:eastAsia="es-MX"/>
        </w:rPr>
        <w:t>&lt;img src=""puppy.png"" alt=""mi mascota""&gt;</w:t>
      </w:r>
      <w:r w:rsidRPr="006F4577">
        <w:rPr>
          <w:rFonts w:ascii="Arial" w:eastAsia="Times New Roman" w:hAnsi="Arial" w:cs="Arial"/>
          <w:color w:val="273B47"/>
          <w:sz w:val="24"/>
          <w:szCs w:val="24"/>
          <w:lang w:eastAsia="es-MX"/>
        </w:rPr>
        <w:t>.</w:t>
      </w:r>
    </w:p>
    <w:p w:rsidR="006F4577" w:rsidRDefault="006F4577" w:rsidP="006F4577">
      <w:pPr>
        <w:jc w:val="both"/>
      </w:pPr>
    </w:p>
    <w:p w:rsidR="005F7027" w:rsidRDefault="005F7027" w:rsidP="005F7027">
      <w:pPr>
        <w:jc w:val="center"/>
      </w:pPr>
      <w:r>
        <w:rPr>
          <w:noProof/>
          <w:lang w:eastAsia="es-MX"/>
        </w:rPr>
        <w:drawing>
          <wp:inline distT="0" distB="0" distL="0" distR="0">
            <wp:extent cx="5613400" cy="4224655"/>
            <wp:effectExtent l="0" t="0" r="635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400" cy="4224655"/>
                    </a:xfrm>
                    <a:prstGeom prst="rect">
                      <a:avLst/>
                    </a:prstGeom>
                    <a:noFill/>
                    <a:ln>
                      <a:noFill/>
                    </a:ln>
                  </pic:spPr>
                </pic:pic>
              </a:graphicData>
            </a:graphic>
          </wp:inline>
        </w:drawing>
      </w:r>
    </w:p>
    <w:p w:rsidR="005F7027" w:rsidRDefault="005F7027" w:rsidP="005F7027">
      <w:pPr>
        <w:jc w:val="center"/>
      </w:pPr>
    </w:p>
    <w:p w:rsidR="005F7027" w:rsidRDefault="005F7027" w:rsidP="005F7027">
      <w:pPr>
        <w:jc w:val="center"/>
      </w:pPr>
      <w:r>
        <w:rPr>
          <w:noProof/>
          <w:lang w:eastAsia="es-MX"/>
        </w:rPr>
        <w:lastRenderedPageBreak/>
        <w:drawing>
          <wp:inline distT="0" distB="0" distL="0" distR="0">
            <wp:extent cx="5545666" cy="3881339"/>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0853" cy="3884970"/>
                    </a:xfrm>
                    <a:prstGeom prst="rect">
                      <a:avLst/>
                    </a:prstGeom>
                    <a:noFill/>
                    <a:ln>
                      <a:noFill/>
                    </a:ln>
                  </pic:spPr>
                </pic:pic>
              </a:graphicData>
            </a:graphic>
          </wp:inline>
        </w:drawing>
      </w:r>
    </w:p>
    <w:p w:rsidR="005F7027" w:rsidRDefault="005F7027" w:rsidP="005F7027">
      <w:pPr>
        <w:jc w:val="center"/>
      </w:pPr>
      <w:r>
        <w:rPr>
          <w:noProof/>
          <w:lang w:eastAsia="es-MX"/>
        </w:rPr>
        <w:drawing>
          <wp:inline distT="0" distB="0" distL="0" distR="0">
            <wp:extent cx="5512011" cy="42293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549" cy="4232875"/>
                    </a:xfrm>
                    <a:prstGeom prst="rect">
                      <a:avLst/>
                    </a:prstGeom>
                    <a:noFill/>
                    <a:ln>
                      <a:noFill/>
                    </a:ln>
                  </pic:spPr>
                </pic:pic>
              </a:graphicData>
            </a:graphic>
          </wp:inline>
        </w:drawing>
      </w:r>
    </w:p>
    <w:p w:rsidR="00076EA4" w:rsidRDefault="00076EA4" w:rsidP="005F7027">
      <w:pPr>
        <w:jc w:val="center"/>
      </w:pPr>
      <w:r>
        <w:rPr>
          <w:noProof/>
          <w:lang w:eastAsia="es-MX"/>
        </w:rPr>
        <w:lastRenderedPageBreak/>
        <w:drawing>
          <wp:inline distT="0" distB="0" distL="0" distR="0">
            <wp:extent cx="5613400" cy="32258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400" cy="3225800"/>
                    </a:xfrm>
                    <a:prstGeom prst="rect">
                      <a:avLst/>
                    </a:prstGeom>
                    <a:noFill/>
                    <a:ln>
                      <a:noFill/>
                    </a:ln>
                  </pic:spPr>
                </pic:pic>
              </a:graphicData>
            </a:graphic>
          </wp:inline>
        </w:drawing>
      </w:r>
    </w:p>
    <w:p w:rsidR="00FB74AA" w:rsidRDefault="00FB74AA" w:rsidP="005F7027">
      <w:pPr>
        <w:jc w:val="center"/>
      </w:pPr>
    </w:p>
    <w:p w:rsidR="00FB74AA" w:rsidRPr="003E7607" w:rsidRDefault="00FB74AA" w:rsidP="00FB74AA">
      <w:pPr>
        <w:spacing w:line="240" w:lineRule="auto"/>
        <w:jc w:val="center"/>
        <w:rPr>
          <w:rFonts w:ascii="cooper_hewittmedium" w:eastAsia="Times New Roman" w:hAnsi="cooper_hewittmedium" w:cs="Times New Roman"/>
          <w:b/>
          <w:bCs/>
          <w:color w:val="000000"/>
          <w:spacing w:val="-2"/>
          <w:sz w:val="31"/>
          <w:szCs w:val="31"/>
          <w:lang w:eastAsia="es-MX"/>
        </w:rPr>
      </w:pPr>
      <w:r w:rsidRPr="003E7607">
        <w:rPr>
          <w:rFonts w:ascii="cooper_hewittmedium" w:eastAsia="Times New Roman" w:hAnsi="cooper_hewittmedium" w:cs="Times New Roman"/>
          <w:b/>
          <w:bCs/>
          <w:color w:val="000000"/>
          <w:spacing w:val="-2"/>
          <w:sz w:val="31"/>
          <w:szCs w:val="31"/>
          <w:lang w:eastAsia="es-MX"/>
        </w:rPr>
        <w:t xml:space="preserve">Anatomía de un Elemento HTML: </w:t>
      </w:r>
      <w:r>
        <w:rPr>
          <w:rFonts w:ascii="cooper_hewittmedium" w:eastAsia="Times New Roman" w:hAnsi="cooper_hewittmedium" w:cs="Times New Roman"/>
          <w:b/>
          <w:bCs/>
          <w:color w:val="000000"/>
          <w:spacing w:val="-2"/>
          <w:sz w:val="31"/>
          <w:szCs w:val="31"/>
          <w:lang w:eastAsia="es-MX"/>
        </w:rPr>
        <w:t>DOCTYPE, html, head y body</w:t>
      </w:r>
    </w:p>
    <w:p w:rsidR="00FB74AA" w:rsidRDefault="00FB74AA" w:rsidP="005F7027">
      <w:pPr>
        <w:jc w:val="center"/>
      </w:pPr>
    </w:p>
    <w:p w:rsidR="0039763E" w:rsidRDefault="00FB74AA" w:rsidP="005F7027">
      <w:pPr>
        <w:jc w:val="center"/>
      </w:pPr>
      <w:r w:rsidRPr="00FB74AA">
        <w:rPr>
          <w:noProof/>
          <w:lang w:eastAsia="es-MX"/>
        </w:rPr>
        <w:drawing>
          <wp:inline distT="0" distB="0" distL="0" distR="0" wp14:anchorId="0308187B" wp14:editId="483C92F5">
            <wp:extent cx="6309908" cy="32156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2966" cy="3237583"/>
                    </a:xfrm>
                    <a:prstGeom prst="rect">
                      <a:avLst/>
                    </a:prstGeom>
                  </pic:spPr>
                </pic:pic>
              </a:graphicData>
            </a:graphic>
          </wp:inline>
        </w:drawing>
      </w:r>
    </w:p>
    <w:p w:rsidR="0039763E" w:rsidRPr="0039763E" w:rsidRDefault="0039763E" w:rsidP="0039763E">
      <w:pPr>
        <w:shd w:val="clear" w:color="auto" w:fill="F6F6F6"/>
        <w:spacing w:after="0" w:line="240" w:lineRule="auto"/>
        <w:outlineLvl w:val="0"/>
        <w:rPr>
          <w:rFonts w:ascii="cooper_hewittmedium" w:eastAsia="Times New Roman" w:hAnsi="cooper_hewittmedium" w:cs="Times New Roman"/>
          <w:b/>
          <w:bCs/>
          <w:color w:val="273B47"/>
          <w:kern w:val="36"/>
          <w:sz w:val="54"/>
          <w:szCs w:val="54"/>
          <w:lang w:eastAsia="es-MX"/>
        </w:rPr>
      </w:pPr>
      <w:r w:rsidRPr="0039763E">
        <w:rPr>
          <w:rFonts w:ascii="cooper_hewittmedium" w:eastAsia="Times New Roman" w:hAnsi="cooper_hewittmedium" w:cs="Times New Roman"/>
          <w:b/>
          <w:bCs/>
          <w:color w:val="273B47"/>
          <w:kern w:val="36"/>
          <w:sz w:val="54"/>
          <w:szCs w:val="54"/>
          <w:lang w:eastAsia="es-MX"/>
        </w:rPr>
        <w:lastRenderedPageBreak/>
        <w:t>Funciones de las etiquetas HTML más importantes</w:t>
      </w:r>
    </w:p>
    <w:p w:rsidR="0039763E" w:rsidRDefault="0039763E" w:rsidP="0039763E">
      <w:pPr>
        <w:jc w:val="center"/>
      </w:pPr>
      <w:r>
        <w:rPr>
          <w:noProof/>
          <w:lang w:eastAsia="es-MX"/>
        </w:rPr>
        <w:drawing>
          <wp:inline distT="0" distB="0" distL="0" distR="0">
            <wp:extent cx="5638800" cy="16764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8800" cy="1676400"/>
                    </a:xfrm>
                    <a:prstGeom prst="rect">
                      <a:avLst/>
                    </a:prstGeom>
                    <a:noFill/>
                    <a:ln>
                      <a:noFill/>
                    </a:ln>
                  </pic:spPr>
                </pic:pic>
              </a:graphicData>
            </a:graphic>
          </wp:inline>
        </w:drawing>
      </w:r>
    </w:p>
    <w:p w:rsidR="0039763E" w:rsidRDefault="0039763E" w:rsidP="0039763E">
      <w:pPr>
        <w:jc w:val="both"/>
      </w:pPr>
      <w:r w:rsidRPr="0039763E">
        <w:rPr>
          <w:rFonts w:ascii="Arial" w:hAnsi="Arial" w:cs="Arial"/>
          <w:color w:val="273B47"/>
          <w:sz w:val="24"/>
          <w:szCs w:val="30"/>
          <w:shd w:val="clear" w:color="auto" w:fill="FFFFFF"/>
        </w:rPr>
        <w:t>Veamos la descripción de estos elementos:</w:t>
      </w:r>
    </w:p>
    <w:p w:rsidR="0039763E" w:rsidRDefault="0039763E" w:rsidP="0039763E">
      <w:pPr>
        <w:jc w:val="center"/>
      </w:pPr>
      <w:r>
        <w:rPr>
          <w:noProof/>
          <w:lang w:eastAsia="es-MX"/>
        </w:rPr>
        <w:drawing>
          <wp:inline distT="0" distB="0" distL="0" distR="0">
            <wp:extent cx="4960347" cy="5308600"/>
            <wp:effectExtent l="0" t="0" r="0" b="6350"/>
            <wp:docPr id="10" name="Imagen 10" descr="Funciones de las etique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ciones de las etiquetas-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2363" cy="5342864"/>
                    </a:xfrm>
                    <a:prstGeom prst="rect">
                      <a:avLst/>
                    </a:prstGeom>
                    <a:noFill/>
                    <a:ln>
                      <a:noFill/>
                    </a:ln>
                  </pic:spPr>
                </pic:pic>
              </a:graphicData>
            </a:graphic>
          </wp:inline>
        </w:drawing>
      </w:r>
    </w:p>
    <w:p w:rsidR="0039763E" w:rsidRPr="0039763E" w:rsidRDefault="0039763E" w:rsidP="0039763E">
      <w:pPr>
        <w:jc w:val="both"/>
        <w:rPr>
          <w:sz w:val="18"/>
        </w:rPr>
      </w:pPr>
      <w:r w:rsidRPr="0039763E">
        <w:rPr>
          <w:rFonts w:ascii="Arial" w:hAnsi="Arial" w:cs="Arial"/>
          <w:color w:val="273B47"/>
          <w:sz w:val="24"/>
          <w:szCs w:val="30"/>
          <w:shd w:val="clear" w:color="auto" w:fill="FFFFFF"/>
        </w:rPr>
        <w:lastRenderedPageBreak/>
        <w:t>Si por ejemplo queremos añadir en nuestro documento estilos o JavaScript, lo hacemos con las etiquetas &lt;style&gt; y &lt;script&gt; respectivamente, que a su vez deben ir dentro de la etiqueta raíz &lt;html&gt;, algo así:</w:t>
      </w:r>
    </w:p>
    <w:p w:rsidR="0039763E" w:rsidRDefault="0039763E" w:rsidP="0039763E">
      <w:pPr>
        <w:jc w:val="center"/>
      </w:pPr>
      <w:r>
        <w:rPr>
          <w:noProof/>
          <w:lang w:eastAsia="es-MX"/>
        </w:rPr>
        <w:drawing>
          <wp:inline distT="0" distB="0" distL="0" distR="0">
            <wp:extent cx="5427345" cy="2393639"/>
            <wp:effectExtent l="0" t="0" r="190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3611" cy="2396402"/>
                    </a:xfrm>
                    <a:prstGeom prst="rect">
                      <a:avLst/>
                    </a:prstGeom>
                    <a:noFill/>
                    <a:ln>
                      <a:noFill/>
                    </a:ln>
                  </pic:spPr>
                </pic:pic>
              </a:graphicData>
            </a:graphic>
          </wp:inline>
        </w:drawing>
      </w:r>
    </w:p>
    <w:p w:rsidR="0039763E" w:rsidRPr="0039763E" w:rsidRDefault="0039763E" w:rsidP="0039763E">
      <w:pPr>
        <w:pStyle w:val="NormalWeb"/>
        <w:shd w:val="clear" w:color="auto" w:fill="FFFFFF"/>
        <w:spacing w:before="240" w:beforeAutospacing="0" w:after="240" w:afterAutospacing="0" w:line="384" w:lineRule="atLeast"/>
        <w:rPr>
          <w:rFonts w:ascii="Arial" w:hAnsi="Arial" w:cs="Arial"/>
          <w:color w:val="273B47"/>
          <w:szCs w:val="30"/>
        </w:rPr>
      </w:pPr>
      <w:r w:rsidRPr="0039763E">
        <w:rPr>
          <w:rFonts w:ascii="Arial" w:hAnsi="Arial" w:cs="Arial"/>
          <w:color w:val="273B47"/>
          <w:szCs w:val="30"/>
        </w:rPr>
        <w:t>Descripción de algunos elementos vacíos:</w:t>
      </w:r>
    </w:p>
    <w:p w:rsidR="0039763E" w:rsidRDefault="0039763E" w:rsidP="0039763E">
      <w:pPr>
        <w:jc w:val="center"/>
      </w:pPr>
      <w:r>
        <w:rPr>
          <w:noProof/>
          <w:lang w:eastAsia="es-MX"/>
        </w:rPr>
        <w:drawing>
          <wp:inline distT="0" distB="0" distL="0" distR="0">
            <wp:extent cx="3934304" cy="4612005"/>
            <wp:effectExtent l="0" t="0" r="9525" b="0"/>
            <wp:docPr id="12" name="Imagen 12" descr="Funciones de las etiqueta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ciones de las etiqueta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8766" cy="4711016"/>
                    </a:xfrm>
                    <a:prstGeom prst="rect">
                      <a:avLst/>
                    </a:prstGeom>
                    <a:noFill/>
                    <a:ln>
                      <a:noFill/>
                    </a:ln>
                  </pic:spPr>
                </pic:pic>
              </a:graphicData>
            </a:graphic>
          </wp:inline>
        </w:drawing>
      </w:r>
    </w:p>
    <w:p w:rsidR="0039763E" w:rsidRDefault="0039763E" w:rsidP="0039763E">
      <w:pPr>
        <w:jc w:val="both"/>
        <w:rPr>
          <w:rFonts w:ascii="Arial" w:hAnsi="Arial" w:cs="Arial"/>
          <w:color w:val="273B47"/>
          <w:sz w:val="24"/>
          <w:szCs w:val="30"/>
          <w:shd w:val="clear" w:color="auto" w:fill="FFFFFF"/>
        </w:rPr>
      </w:pPr>
      <w:r w:rsidRPr="0039763E">
        <w:rPr>
          <w:rFonts w:ascii="Arial" w:hAnsi="Arial" w:cs="Arial"/>
          <w:color w:val="273B47"/>
          <w:sz w:val="24"/>
          <w:szCs w:val="30"/>
          <w:shd w:val="clear" w:color="auto" w:fill="FFFFFF"/>
        </w:rPr>
        <w:lastRenderedPageBreak/>
        <w:t>Descripción de las etiquetas semánticas para la estructura base de nuestra página:</w:t>
      </w:r>
    </w:p>
    <w:p w:rsidR="0039763E" w:rsidRDefault="0039763E" w:rsidP="0039763E">
      <w:pPr>
        <w:jc w:val="center"/>
        <w:rPr>
          <w:sz w:val="18"/>
        </w:rPr>
      </w:pPr>
      <w:r>
        <w:rPr>
          <w:noProof/>
          <w:lang w:eastAsia="es-MX"/>
        </w:rPr>
        <w:drawing>
          <wp:inline distT="0" distB="0" distL="0" distR="0">
            <wp:extent cx="5612130" cy="7637560"/>
            <wp:effectExtent l="0" t="0" r="7620" b="1905"/>
            <wp:docPr id="13" name="Imagen 13" descr="Funciones de las etiqueta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ciones de las etiqueta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7637560"/>
                    </a:xfrm>
                    <a:prstGeom prst="rect">
                      <a:avLst/>
                    </a:prstGeom>
                    <a:noFill/>
                    <a:ln>
                      <a:noFill/>
                    </a:ln>
                  </pic:spPr>
                </pic:pic>
              </a:graphicData>
            </a:graphic>
          </wp:inline>
        </w:drawing>
      </w:r>
    </w:p>
    <w:p w:rsidR="0039763E" w:rsidRDefault="0039763E" w:rsidP="0039763E">
      <w:pPr>
        <w:jc w:val="center"/>
        <w:rPr>
          <w:sz w:val="18"/>
        </w:rPr>
      </w:pPr>
    </w:p>
    <w:p w:rsidR="0039763E" w:rsidRDefault="0039763E" w:rsidP="0039763E">
      <w:pPr>
        <w:jc w:val="both"/>
        <w:rPr>
          <w:rFonts w:ascii="Arial" w:hAnsi="Arial" w:cs="Arial"/>
          <w:color w:val="273B47"/>
          <w:sz w:val="24"/>
          <w:szCs w:val="30"/>
          <w:shd w:val="clear" w:color="auto" w:fill="FFFFFF"/>
        </w:rPr>
      </w:pPr>
      <w:r w:rsidRPr="0039763E">
        <w:rPr>
          <w:rFonts w:ascii="Arial" w:hAnsi="Arial" w:cs="Arial"/>
          <w:color w:val="273B47"/>
          <w:sz w:val="24"/>
          <w:szCs w:val="30"/>
          <w:shd w:val="clear" w:color="auto" w:fill="FFFFFF"/>
        </w:rPr>
        <w:lastRenderedPageBreak/>
        <w:t>Descripción de otras etiquetas muy usadas:</w:t>
      </w:r>
    </w:p>
    <w:p w:rsidR="0039763E" w:rsidRDefault="0039763E" w:rsidP="0039763E">
      <w:pPr>
        <w:jc w:val="center"/>
        <w:rPr>
          <w:sz w:val="14"/>
        </w:rPr>
      </w:pPr>
      <w:r>
        <w:rPr>
          <w:noProof/>
          <w:lang w:eastAsia="es-MX"/>
        </w:rPr>
        <w:drawing>
          <wp:inline distT="0" distB="0" distL="0" distR="0">
            <wp:extent cx="4106333" cy="7912420"/>
            <wp:effectExtent l="0" t="0" r="8890" b="0"/>
            <wp:docPr id="14" name="Imagen 14" descr="Funciones de las etiqueta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nciones de las etiquetas-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2356" cy="7962563"/>
                    </a:xfrm>
                    <a:prstGeom prst="rect">
                      <a:avLst/>
                    </a:prstGeom>
                    <a:noFill/>
                    <a:ln>
                      <a:noFill/>
                    </a:ln>
                  </pic:spPr>
                </pic:pic>
              </a:graphicData>
            </a:graphic>
          </wp:inline>
        </w:drawing>
      </w:r>
    </w:p>
    <w:p w:rsidR="00CC282D" w:rsidRPr="00CC282D" w:rsidRDefault="00CC282D" w:rsidP="00CC282D">
      <w:pPr>
        <w:spacing w:line="240" w:lineRule="auto"/>
        <w:rPr>
          <w:rFonts w:ascii="cooper_hewittmedium" w:eastAsia="Times New Roman" w:hAnsi="cooper_hewittmedium" w:cs="Times New Roman"/>
          <w:b/>
          <w:bCs/>
          <w:color w:val="000000"/>
          <w:spacing w:val="-2"/>
          <w:sz w:val="36"/>
          <w:szCs w:val="36"/>
          <w:lang w:eastAsia="es-MX"/>
        </w:rPr>
      </w:pPr>
      <w:r w:rsidRPr="00CC282D">
        <w:rPr>
          <w:rFonts w:ascii="cooper_hewittmedium" w:eastAsia="Times New Roman" w:hAnsi="cooper_hewittmedium" w:cs="Times New Roman"/>
          <w:b/>
          <w:bCs/>
          <w:color w:val="000000"/>
          <w:spacing w:val="-2"/>
          <w:sz w:val="36"/>
          <w:szCs w:val="36"/>
          <w:lang w:eastAsia="es-MX"/>
        </w:rPr>
        <w:lastRenderedPageBreak/>
        <w:t>La importancia del código semántico</w:t>
      </w:r>
    </w:p>
    <w:p w:rsidR="00CC282D" w:rsidRPr="00CC282D" w:rsidRDefault="00CC282D" w:rsidP="0067420A">
      <w:pPr>
        <w:spacing w:before="113" w:after="113" w:line="240" w:lineRule="auto"/>
        <w:jc w:val="both"/>
        <w:rPr>
          <w:rFonts w:ascii="Arial" w:eastAsia="Times New Roman" w:hAnsi="Arial" w:cs="Arial"/>
          <w:color w:val="273B47"/>
          <w:sz w:val="24"/>
          <w:szCs w:val="24"/>
          <w:lang w:eastAsia="es-MX"/>
        </w:rPr>
      </w:pPr>
      <w:r w:rsidRPr="00CC282D">
        <w:rPr>
          <w:rFonts w:ascii="Arial" w:eastAsia="Times New Roman" w:hAnsi="Arial" w:cs="Arial"/>
          <w:color w:val="273B47"/>
          <w:sz w:val="24"/>
          <w:szCs w:val="24"/>
          <w:lang w:eastAsia="es-MX"/>
        </w:rPr>
        <w:t>Es importante que como desarrolladores tengamos claro el significado de escribir código. Debes ser consciente de que la manera en la que codeas tenga sentido.</w:t>
      </w:r>
    </w:p>
    <w:p w:rsidR="00CC282D" w:rsidRPr="00CC282D" w:rsidRDefault="00CC282D" w:rsidP="0067420A">
      <w:pPr>
        <w:spacing w:before="113" w:after="113" w:line="240" w:lineRule="auto"/>
        <w:jc w:val="both"/>
        <w:rPr>
          <w:rFonts w:ascii="Arial" w:eastAsia="Times New Roman" w:hAnsi="Arial" w:cs="Arial"/>
          <w:color w:val="273B47"/>
          <w:sz w:val="24"/>
          <w:szCs w:val="24"/>
          <w:lang w:eastAsia="es-MX"/>
        </w:rPr>
      </w:pPr>
      <w:r w:rsidRPr="00CC282D">
        <w:rPr>
          <w:rFonts w:ascii="Arial" w:eastAsia="Times New Roman" w:hAnsi="Arial" w:cs="Arial"/>
          <w:color w:val="273B47"/>
          <w:sz w:val="24"/>
          <w:szCs w:val="24"/>
          <w:lang w:eastAsia="es-MX"/>
        </w:rPr>
        <w:t>La semántica HTML no es más que darle sentido y estructura a lo que estas escribiendo. Muy importante para el navegador. No todos los elementos deberían ser un div.</w:t>
      </w:r>
    </w:p>
    <w:p w:rsidR="00CC282D" w:rsidRDefault="00CC282D" w:rsidP="00CC282D">
      <w:pPr>
        <w:jc w:val="both"/>
        <w:rPr>
          <w:sz w:val="14"/>
        </w:rPr>
      </w:pPr>
    </w:p>
    <w:p w:rsidR="00CC282D" w:rsidRDefault="003E7607" w:rsidP="0039763E">
      <w:pPr>
        <w:jc w:val="center"/>
        <w:rPr>
          <w:sz w:val="14"/>
        </w:rPr>
      </w:pPr>
      <w:r>
        <w:rPr>
          <w:sz w:val="14"/>
        </w:rPr>
        <w:t xml:space="preserve"> </w:t>
      </w:r>
      <w:r w:rsidR="00A0204E">
        <w:rPr>
          <w:sz w:val="14"/>
        </w:rPr>
        <w:t xml:space="preserve"> </w:t>
      </w:r>
      <w:r w:rsidR="00CC282D">
        <w:rPr>
          <w:noProof/>
          <w:sz w:val="14"/>
          <w:lang w:eastAsia="es-MX"/>
        </w:rPr>
        <w:drawing>
          <wp:inline distT="0" distB="0" distL="0" distR="0">
            <wp:extent cx="5613400" cy="4106545"/>
            <wp:effectExtent l="0" t="0" r="635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4106545"/>
                    </a:xfrm>
                    <a:prstGeom prst="rect">
                      <a:avLst/>
                    </a:prstGeom>
                    <a:noFill/>
                    <a:ln>
                      <a:noFill/>
                    </a:ln>
                  </pic:spPr>
                </pic:pic>
              </a:graphicData>
            </a:graphic>
          </wp:inline>
        </w:drawing>
      </w:r>
    </w:p>
    <w:p w:rsidR="00E4162F" w:rsidRDefault="00E4162F" w:rsidP="0039763E">
      <w:pPr>
        <w:jc w:val="center"/>
        <w:rPr>
          <w:sz w:val="14"/>
        </w:rPr>
      </w:pPr>
    </w:p>
    <w:p w:rsidR="00E4162F" w:rsidRPr="00E4162F" w:rsidRDefault="00E4162F" w:rsidP="00E4162F">
      <w:pPr>
        <w:spacing w:line="240" w:lineRule="auto"/>
        <w:rPr>
          <w:rFonts w:ascii="cooper_hewittmedium" w:eastAsia="Times New Roman" w:hAnsi="cooper_hewittmedium" w:cs="Times New Roman"/>
          <w:b/>
          <w:bCs/>
          <w:color w:val="000000"/>
          <w:spacing w:val="-2"/>
          <w:sz w:val="36"/>
          <w:szCs w:val="36"/>
          <w:lang w:eastAsia="es-MX"/>
        </w:rPr>
      </w:pPr>
      <w:r w:rsidRPr="00E4162F">
        <w:rPr>
          <w:rFonts w:ascii="cooper_hewittmedium" w:eastAsia="Times New Roman" w:hAnsi="cooper_hewittmedium" w:cs="Times New Roman"/>
          <w:b/>
          <w:bCs/>
          <w:color w:val="000000"/>
          <w:spacing w:val="-2"/>
          <w:sz w:val="36"/>
          <w:szCs w:val="36"/>
          <w:lang w:eastAsia="es-MX"/>
        </w:rPr>
        <w:t>Tipos de errores en HTML, debugging y servicio de validación de etiquetas</w:t>
      </w:r>
    </w:p>
    <w:p w:rsidR="00E4162F" w:rsidRPr="00E4162F" w:rsidRDefault="00E4162F" w:rsidP="00E4162F">
      <w:pPr>
        <w:spacing w:after="0" w:line="240" w:lineRule="auto"/>
        <w:rPr>
          <w:rFonts w:ascii="Arial" w:eastAsia="Times New Roman" w:hAnsi="Arial" w:cs="Arial"/>
          <w:color w:val="273B47"/>
          <w:sz w:val="24"/>
          <w:szCs w:val="24"/>
          <w:lang w:eastAsia="es-MX"/>
        </w:rPr>
      </w:pPr>
      <w:r w:rsidRPr="00E4162F">
        <w:rPr>
          <w:rFonts w:ascii="Arial" w:eastAsia="Times New Roman" w:hAnsi="Arial" w:cs="Arial"/>
          <w:b/>
          <w:bCs/>
          <w:color w:val="273B47"/>
          <w:sz w:val="24"/>
          <w:szCs w:val="24"/>
          <w:lang w:eastAsia="es-MX"/>
        </w:rPr>
        <w:t>Errores sintácticos</w:t>
      </w:r>
      <w:r w:rsidRPr="00E4162F">
        <w:rPr>
          <w:rFonts w:ascii="Arial" w:eastAsia="Times New Roman" w:hAnsi="Arial" w:cs="Arial"/>
          <w:color w:val="273B47"/>
          <w:sz w:val="24"/>
          <w:szCs w:val="24"/>
          <w:lang w:eastAsia="es-MX"/>
        </w:rPr>
        <w:t>: Son errores de escritura en el código y evitan que el programa funcione. Pueden ser errores de tipado.</w:t>
      </w:r>
    </w:p>
    <w:p w:rsidR="00E4162F" w:rsidRPr="00E4162F" w:rsidRDefault="00E4162F" w:rsidP="00E4162F">
      <w:pPr>
        <w:spacing w:after="0" w:line="240" w:lineRule="auto"/>
        <w:rPr>
          <w:rFonts w:ascii="Arial" w:eastAsia="Times New Roman" w:hAnsi="Arial" w:cs="Arial"/>
          <w:color w:val="273B47"/>
          <w:sz w:val="24"/>
          <w:szCs w:val="24"/>
          <w:lang w:eastAsia="es-MX"/>
        </w:rPr>
      </w:pPr>
      <w:r w:rsidRPr="00E4162F">
        <w:rPr>
          <w:rFonts w:ascii="Arial" w:eastAsia="Times New Roman" w:hAnsi="Arial" w:cs="Arial"/>
          <w:b/>
          <w:bCs/>
          <w:color w:val="273B47"/>
          <w:sz w:val="24"/>
          <w:szCs w:val="24"/>
          <w:lang w:eastAsia="es-MX"/>
        </w:rPr>
        <w:t>Errores lógicos</w:t>
      </w:r>
      <w:r w:rsidRPr="00E4162F">
        <w:rPr>
          <w:rFonts w:ascii="Arial" w:eastAsia="Times New Roman" w:hAnsi="Arial" w:cs="Arial"/>
          <w:color w:val="273B47"/>
          <w:sz w:val="24"/>
          <w:szCs w:val="24"/>
          <w:lang w:eastAsia="es-MX"/>
        </w:rPr>
        <w:t>: En estos la sintaxis es correcta, pero el código no hace lo que debería. El programa funciona, pero de forma incorrecta.</w:t>
      </w:r>
    </w:p>
    <w:p w:rsidR="00E4162F" w:rsidRDefault="00E4162F" w:rsidP="00E4162F">
      <w:pPr>
        <w:jc w:val="both"/>
        <w:rPr>
          <w:sz w:val="14"/>
        </w:rPr>
      </w:pPr>
    </w:p>
    <w:p w:rsidR="00E4162F" w:rsidRDefault="00E4162F" w:rsidP="00E4162F">
      <w:pPr>
        <w:jc w:val="center"/>
        <w:rPr>
          <w:sz w:val="14"/>
        </w:rPr>
      </w:pPr>
    </w:p>
    <w:p w:rsidR="00E4162F" w:rsidRDefault="00E4162F" w:rsidP="00E4162F">
      <w:pPr>
        <w:jc w:val="center"/>
        <w:rPr>
          <w:sz w:val="14"/>
        </w:rPr>
      </w:pPr>
      <w:r>
        <w:rPr>
          <w:noProof/>
          <w:sz w:val="14"/>
          <w:lang w:eastAsia="es-MX"/>
        </w:rPr>
        <w:lastRenderedPageBreak/>
        <w:drawing>
          <wp:inline distT="0" distB="0" distL="0" distR="0">
            <wp:extent cx="4529666" cy="3286057"/>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4974" cy="3289908"/>
                    </a:xfrm>
                    <a:prstGeom prst="rect">
                      <a:avLst/>
                    </a:prstGeom>
                    <a:noFill/>
                    <a:ln>
                      <a:noFill/>
                    </a:ln>
                  </pic:spPr>
                </pic:pic>
              </a:graphicData>
            </a:graphic>
          </wp:inline>
        </w:drawing>
      </w:r>
    </w:p>
    <w:p w:rsidR="00E4162F" w:rsidRDefault="00C821CA" w:rsidP="00E4162F">
      <w:pPr>
        <w:jc w:val="both"/>
      </w:pPr>
      <w:hyperlink r:id="rId24" w:history="1">
        <w:r w:rsidR="00E4162F">
          <w:rPr>
            <w:rStyle w:val="Hipervnculo"/>
          </w:rPr>
          <w:t>https://validator.w3.org/</w:t>
        </w:r>
      </w:hyperlink>
    </w:p>
    <w:p w:rsidR="00AC3C8D" w:rsidRDefault="00AC3C8D" w:rsidP="00E4162F">
      <w:pPr>
        <w:jc w:val="both"/>
      </w:pPr>
    </w:p>
    <w:p w:rsidR="00AC3C8D" w:rsidRPr="00AC3C8D" w:rsidRDefault="00AC3C8D" w:rsidP="00AC3C8D">
      <w:pPr>
        <w:pStyle w:val="Ttulo1"/>
        <w:shd w:val="clear" w:color="auto" w:fill="F6F6F6"/>
        <w:spacing w:before="0" w:beforeAutospacing="0" w:after="0" w:afterAutospacing="0"/>
        <w:jc w:val="both"/>
        <w:rPr>
          <w:rFonts w:ascii="cooper_hewittmedium" w:hAnsi="cooper_hewittmedium"/>
          <w:color w:val="FF0000"/>
          <w:sz w:val="44"/>
          <w:szCs w:val="54"/>
        </w:rPr>
      </w:pPr>
      <w:r w:rsidRPr="00AC3C8D">
        <w:rPr>
          <w:rFonts w:ascii="cooper_hewittmedium" w:hAnsi="cooper_hewittmedium"/>
          <w:color w:val="FF0000"/>
          <w:sz w:val="44"/>
          <w:szCs w:val="54"/>
        </w:rPr>
        <w:t>Reto 1: Organiza el siguiente bloque de código de forma semántica.</w:t>
      </w:r>
    </w:p>
    <w:p w:rsidR="00AC3C8D" w:rsidRPr="00AC3C8D" w:rsidRDefault="00AC3C8D" w:rsidP="00AC3C8D">
      <w:pPr>
        <w:pStyle w:val="NormalWeb"/>
        <w:shd w:val="clear" w:color="auto" w:fill="FFFFFF"/>
        <w:spacing w:before="240" w:beforeAutospacing="0" w:after="240" w:afterAutospacing="0" w:line="384" w:lineRule="atLeast"/>
        <w:jc w:val="both"/>
        <w:rPr>
          <w:rFonts w:ascii="Arial" w:hAnsi="Arial" w:cs="Arial"/>
          <w:color w:val="273B47"/>
          <w:szCs w:val="30"/>
        </w:rPr>
      </w:pPr>
      <w:r w:rsidRPr="00AC3C8D">
        <w:rPr>
          <w:rFonts w:ascii="Arial" w:hAnsi="Arial" w:cs="Arial"/>
          <w:color w:val="273B47"/>
          <w:szCs w:val="30"/>
        </w:rPr>
        <w:t>Ya conocimos la importancia de hacer nuestro HTML de forma semántica. Así que, aquí tengo un reto para ti.</w:t>
      </w:r>
    </w:p>
    <w:p w:rsidR="00AC3C8D" w:rsidRPr="00AC3C8D" w:rsidRDefault="00AC3C8D" w:rsidP="00AC3C8D">
      <w:pPr>
        <w:pStyle w:val="NormalWeb"/>
        <w:shd w:val="clear" w:color="auto" w:fill="FFFFFF"/>
        <w:spacing w:before="240" w:beforeAutospacing="0" w:after="240" w:afterAutospacing="0" w:line="384" w:lineRule="atLeast"/>
        <w:jc w:val="both"/>
        <w:rPr>
          <w:rFonts w:ascii="Arial" w:hAnsi="Arial" w:cs="Arial"/>
          <w:color w:val="273B47"/>
          <w:szCs w:val="30"/>
        </w:rPr>
      </w:pPr>
      <w:r w:rsidRPr="00AC3C8D">
        <w:rPr>
          <w:rFonts w:ascii="Arial" w:hAnsi="Arial" w:cs="Arial"/>
          <w:color w:val="273B47"/>
          <w:szCs w:val="30"/>
        </w:rPr>
        <w:t>A continuación te mostraré un código HTML y la idea es que tu lo organices de forma semántica, es decir, que uses las etiquetas más adecuadas.</w:t>
      </w:r>
    </w:p>
    <w:p w:rsidR="00AC3C8D" w:rsidRDefault="00AC3C8D" w:rsidP="00AC3C8D">
      <w:pPr>
        <w:jc w:val="center"/>
        <w:rPr>
          <w:color w:val="FF0000"/>
          <w:sz w:val="14"/>
        </w:rPr>
      </w:pPr>
      <w:r>
        <w:rPr>
          <w:noProof/>
          <w:color w:val="FF0000"/>
          <w:sz w:val="14"/>
          <w:lang w:eastAsia="es-MX"/>
        </w:rPr>
        <w:drawing>
          <wp:inline distT="0" distB="0" distL="0" distR="0">
            <wp:extent cx="2533188" cy="2208515"/>
            <wp:effectExtent l="0" t="0" r="63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6989" cy="2229266"/>
                    </a:xfrm>
                    <a:prstGeom prst="rect">
                      <a:avLst/>
                    </a:prstGeom>
                    <a:noFill/>
                    <a:ln>
                      <a:noFill/>
                    </a:ln>
                  </pic:spPr>
                </pic:pic>
              </a:graphicData>
            </a:graphic>
          </wp:inline>
        </w:drawing>
      </w:r>
    </w:p>
    <w:p w:rsidR="00DD060A" w:rsidRPr="00DD060A" w:rsidRDefault="00DD060A" w:rsidP="00DD060A">
      <w:pPr>
        <w:spacing w:line="240" w:lineRule="auto"/>
        <w:jc w:val="both"/>
        <w:rPr>
          <w:rFonts w:ascii="cooper_hewittmedium" w:eastAsia="Times New Roman" w:hAnsi="cooper_hewittmedium" w:cs="Times New Roman"/>
          <w:b/>
          <w:bCs/>
          <w:color w:val="000000"/>
          <w:spacing w:val="-2"/>
          <w:sz w:val="36"/>
          <w:szCs w:val="36"/>
          <w:lang w:eastAsia="es-MX"/>
        </w:rPr>
      </w:pPr>
      <w:r w:rsidRPr="00DD060A">
        <w:rPr>
          <w:rFonts w:ascii="cooper_hewittmedium" w:eastAsia="Times New Roman" w:hAnsi="cooper_hewittmedium" w:cs="Times New Roman"/>
          <w:b/>
          <w:bCs/>
          <w:color w:val="000000"/>
          <w:spacing w:val="-2"/>
          <w:sz w:val="36"/>
          <w:szCs w:val="36"/>
          <w:lang w:eastAsia="es-MX"/>
        </w:rPr>
        <w:lastRenderedPageBreak/>
        <w:t>Anatomía de una declaración CSS: Selectores, Propiedades y Valores</w:t>
      </w:r>
    </w:p>
    <w:p w:rsidR="00DD060A" w:rsidRPr="00DD060A" w:rsidRDefault="00DD060A" w:rsidP="00DD060A">
      <w:pPr>
        <w:spacing w:before="113" w:after="113" w:line="240" w:lineRule="auto"/>
        <w:jc w:val="both"/>
        <w:rPr>
          <w:rFonts w:ascii="Arial" w:eastAsia="Times New Roman" w:hAnsi="Arial" w:cs="Arial"/>
          <w:color w:val="273B47"/>
          <w:sz w:val="24"/>
          <w:szCs w:val="24"/>
          <w:lang w:eastAsia="es-MX"/>
        </w:rPr>
      </w:pPr>
      <w:r w:rsidRPr="00DD060A">
        <w:rPr>
          <w:rFonts w:ascii="Arial" w:eastAsia="Times New Roman" w:hAnsi="Arial" w:cs="Arial"/>
          <w:color w:val="273B47"/>
          <w:sz w:val="24"/>
          <w:szCs w:val="24"/>
          <w:lang w:eastAsia="es-MX"/>
        </w:rPr>
        <w:t>Nuestros estilos con CSS se componen de:</w:t>
      </w:r>
    </w:p>
    <w:p w:rsidR="00DD060A" w:rsidRPr="00DD060A" w:rsidRDefault="00DD060A" w:rsidP="00DD060A">
      <w:pPr>
        <w:numPr>
          <w:ilvl w:val="0"/>
          <w:numId w:val="3"/>
        </w:numPr>
        <w:spacing w:after="0" w:line="240" w:lineRule="auto"/>
        <w:ind w:left="113" w:right="113"/>
        <w:jc w:val="both"/>
        <w:rPr>
          <w:rFonts w:ascii="Arial" w:eastAsia="Times New Roman" w:hAnsi="Arial" w:cs="Arial"/>
          <w:color w:val="273B47"/>
          <w:sz w:val="24"/>
          <w:szCs w:val="24"/>
          <w:lang w:eastAsia="es-MX"/>
        </w:rPr>
      </w:pPr>
      <w:r w:rsidRPr="00DD060A">
        <w:rPr>
          <w:rFonts w:ascii="Arial" w:eastAsia="Times New Roman" w:hAnsi="Arial" w:cs="Arial"/>
          <w:b/>
          <w:bCs/>
          <w:color w:val="273B47"/>
          <w:sz w:val="24"/>
          <w:szCs w:val="24"/>
          <w:lang w:eastAsia="es-MX"/>
        </w:rPr>
        <w:t>Selector</w:t>
      </w:r>
      <w:r w:rsidRPr="00DD060A">
        <w:rPr>
          <w:rFonts w:ascii="Arial" w:eastAsia="Times New Roman" w:hAnsi="Arial" w:cs="Arial"/>
          <w:color w:val="273B47"/>
          <w:sz w:val="24"/>
          <w:szCs w:val="24"/>
          <w:lang w:eastAsia="es-MX"/>
        </w:rPr>
        <w:t>: son la referencia a los elementos HTML que queremos estilizar. Los nombres de estas etiquetas van seguidas de una llave de apertura y otra de cierre (</w:t>
      </w:r>
      <w:r w:rsidRPr="00DD060A">
        <w:rPr>
          <w:rFonts w:ascii="Courier New" w:eastAsia="Times New Roman" w:hAnsi="Courier New" w:cs="Courier New"/>
          <w:b/>
          <w:bCs/>
          <w:color w:val="273B47"/>
          <w:sz w:val="20"/>
          <w:szCs w:val="20"/>
          <w:lang w:eastAsia="es-MX"/>
        </w:rPr>
        <w:t>{}</w:t>
      </w:r>
      <w:r w:rsidRPr="00DD060A">
        <w:rPr>
          <w:rFonts w:ascii="Arial" w:eastAsia="Times New Roman" w:hAnsi="Arial" w:cs="Arial"/>
          <w:color w:val="273B47"/>
          <w:sz w:val="24"/>
          <w:szCs w:val="24"/>
          <w:lang w:eastAsia="es-MX"/>
        </w:rPr>
        <w:t>). Por ejemplo: </w:t>
      </w:r>
      <w:r w:rsidRPr="00DD060A">
        <w:rPr>
          <w:rFonts w:ascii="Courier New" w:eastAsia="Times New Roman" w:hAnsi="Courier New" w:cs="Courier New"/>
          <w:b/>
          <w:bCs/>
          <w:color w:val="273B47"/>
          <w:sz w:val="20"/>
          <w:szCs w:val="20"/>
          <w:lang w:eastAsia="es-MX"/>
        </w:rPr>
        <w:t>h1 {}</w:t>
      </w:r>
      <w:r w:rsidRPr="00DD060A">
        <w:rPr>
          <w:rFonts w:ascii="Arial" w:eastAsia="Times New Roman" w:hAnsi="Arial" w:cs="Arial"/>
          <w:color w:val="273B47"/>
          <w:sz w:val="24"/>
          <w:szCs w:val="24"/>
          <w:lang w:eastAsia="es-MX"/>
        </w:rPr>
        <w:t>.</w:t>
      </w:r>
    </w:p>
    <w:p w:rsidR="00DD060A" w:rsidRPr="00DD060A" w:rsidRDefault="00DD060A" w:rsidP="00DD060A">
      <w:pPr>
        <w:numPr>
          <w:ilvl w:val="0"/>
          <w:numId w:val="3"/>
        </w:numPr>
        <w:spacing w:after="0" w:line="240" w:lineRule="auto"/>
        <w:ind w:left="113" w:right="113"/>
        <w:jc w:val="both"/>
        <w:rPr>
          <w:rFonts w:ascii="Arial" w:eastAsia="Times New Roman" w:hAnsi="Arial" w:cs="Arial"/>
          <w:color w:val="273B47"/>
          <w:sz w:val="24"/>
          <w:szCs w:val="24"/>
          <w:lang w:eastAsia="es-MX"/>
        </w:rPr>
      </w:pPr>
      <w:r w:rsidRPr="00DD060A">
        <w:rPr>
          <w:rFonts w:ascii="Arial" w:eastAsia="Times New Roman" w:hAnsi="Arial" w:cs="Arial"/>
          <w:b/>
          <w:bCs/>
          <w:color w:val="273B47"/>
          <w:sz w:val="24"/>
          <w:szCs w:val="24"/>
          <w:lang w:eastAsia="es-MX"/>
        </w:rPr>
        <w:t>Propiedades</w:t>
      </w:r>
      <w:r w:rsidRPr="00DD060A">
        <w:rPr>
          <w:rFonts w:ascii="Arial" w:eastAsia="Times New Roman" w:hAnsi="Arial" w:cs="Arial"/>
          <w:color w:val="273B47"/>
          <w:sz w:val="24"/>
          <w:szCs w:val="24"/>
          <w:lang w:eastAsia="es-MX"/>
        </w:rPr>
        <w:t>: son el tipo de estilo que queremos darle a nuestros elementos. Van seguidas de dos puntos (</w:t>
      </w:r>
      <w:r w:rsidRPr="00DD060A">
        <w:rPr>
          <w:rFonts w:ascii="Courier New" w:eastAsia="Times New Roman" w:hAnsi="Courier New" w:cs="Courier New"/>
          <w:b/>
          <w:bCs/>
          <w:color w:val="273B47"/>
          <w:sz w:val="20"/>
          <w:szCs w:val="20"/>
          <w:lang w:eastAsia="es-MX"/>
        </w:rPr>
        <w:t>:</w:t>
      </w:r>
      <w:r w:rsidRPr="00DD060A">
        <w:rPr>
          <w:rFonts w:ascii="Arial" w:eastAsia="Times New Roman" w:hAnsi="Arial" w:cs="Arial"/>
          <w:color w:val="273B47"/>
          <w:sz w:val="24"/>
          <w:szCs w:val="24"/>
          <w:lang w:eastAsia="es-MX"/>
        </w:rPr>
        <w:t>). Las propiedades deben estar dentro de las llaves del selector que definimos anteriormente. Podemos escribir diferentes propiedades en un mismo selector. Por ejemplo: </w:t>
      </w:r>
      <w:r w:rsidRPr="00DD060A">
        <w:rPr>
          <w:rFonts w:ascii="Courier New" w:eastAsia="Times New Roman" w:hAnsi="Courier New" w:cs="Courier New"/>
          <w:b/>
          <w:bCs/>
          <w:color w:val="273B47"/>
          <w:sz w:val="20"/>
          <w:szCs w:val="20"/>
          <w:lang w:eastAsia="es-MX"/>
        </w:rPr>
        <w:t>h1 { color: }</w:t>
      </w:r>
      <w:r w:rsidRPr="00DD060A">
        <w:rPr>
          <w:rFonts w:ascii="Arial" w:eastAsia="Times New Roman" w:hAnsi="Arial" w:cs="Arial"/>
          <w:color w:val="273B47"/>
          <w:sz w:val="24"/>
          <w:szCs w:val="24"/>
          <w:lang w:eastAsia="es-MX"/>
        </w:rPr>
        <w:t>.</w:t>
      </w:r>
    </w:p>
    <w:p w:rsidR="00DD060A" w:rsidRPr="00DD060A" w:rsidRDefault="00DD060A" w:rsidP="00DD060A">
      <w:pPr>
        <w:numPr>
          <w:ilvl w:val="0"/>
          <w:numId w:val="3"/>
        </w:numPr>
        <w:spacing w:after="0" w:line="240" w:lineRule="auto"/>
        <w:ind w:left="113" w:right="113"/>
        <w:jc w:val="both"/>
        <w:rPr>
          <w:rFonts w:ascii="Arial" w:eastAsia="Times New Roman" w:hAnsi="Arial" w:cs="Arial"/>
          <w:color w:val="273B47"/>
          <w:sz w:val="24"/>
          <w:szCs w:val="24"/>
          <w:lang w:eastAsia="es-MX"/>
        </w:rPr>
      </w:pPr>
      <w:r w:rsidRPr="00DD060A">
        <w:rPr>
          <w:rFonts w:ascii="Arial" w:eastAsia="Times New Roman" w:hAnsi="Arial" w:cs="Arial"/>
          <w:b/>
          <w:bCs/>
          <w:color w:val="273B47"/>
          <w:sz w:val="24"/>
          <w:szCs w:val="24"/>
          <w:lang w:eastAsia="es-MX"/>
        </w:rPr>
        <w:t>Valores</w:t>
      </w:r>
      <w:r w:rsidRPr="00DD060A">
        <w:rPr>
          <w:rFonts w:ascii="Arial" w:eastAsia="Times New Roman" w:hAnsi="Arial" w:cs="Arial"/>
          <w:color w:val="273B47"/>
          <w:sz w:val="24"/>
          <w:szCs w:val="24"/>
          <w:lang w:eastAsia="es-MX"/>
        </w:rPr>
        <w:t>: son el estilo que queremos que tomen nuestros elementos HTML con respecto a una propiedad. Van seguidas de un punto y coma (</w:t>
      </w:r>
      <w:r w:rsidRPr="00DD060A">
        <w:rPr>
          <w:rFonts w:ascii="Courier New" w:eastAsia="Times New Roman" w:hAnsi="Courier New" w:cs="Courier New"/>
          <w:b/>
          <w:bCs/>
          <w:color w:val="273B47"/>
          <w:sz w:val="20"/>
          <w:szCs w:val="20"/>
          <w:lang w:eastAsia="es-MX"/>
        </w:rPr>
        <w:t>;</w:t>
      </w:r>
      <w:r w:rsidRPr="00DD060A">
        <w:rPr>
          <w:rFonts w:ascii="Arial" w:eastAsia="Times New Roman" w:hAnsi="Arial" w:cs="Arial"/>
          <w:color w:val="273B47"/>
          <w:sz w:val="24"/>
          <w:szCs w:val="24"/>
          <w:lang w:eastAsia="es-MX"/>
        </w:rPr>
        <w:t>). Por ejemplo: </w:t>
      </w:r>
      <w:r w:rsidRPr="00DD060A">
        <w:rPr>
          <w:rFonts w:ascii="Courier New" w:eastAsia="Times New Roman" w:hAnsi="Courier New" w:cs="Courier New"/>
          <w:b/>
          <w:bCs/>
          <w:color w:val="273B47"/>
          <w:sz w:val="20"/>
          <w:szCs w:val="20"/>
          <w:lang w:eastAsia="es-MX"/>
        </w:rPr>
        <w:t>h1 { color: red; }</w:t>
      </w:r>
      <w:r w:rsidRPr="00DD060A">
        <w:rPr>
          <w:rFonts w:ascii="Arial" w:eastAsia="Times New Roman" w:hAnsi="Arial" w:cs="Arial"/>
          <w:color w:val="273B47"/>
          <w:sz w:val="24"/>
          <w:szCs w:val="24"/>
          <w:lang w:eastAsia="es-MX"/>
        </w:rPr>
        <w:t>.</w:t>
      </w:r>
    </w:p>
    <w:p w:rsidR="00DD060A" w:rsidRDefault="00DD060A" w:rsidP="00DD060A">
      <w:pPr>
        <w:jc w:val="both"/>
        <w:rPr>
          <w:color w:val="FF0000"/>
          <w:sz w:val="14"/>
        </w:rPr>
      </w:pPr>
    </w:p>
    <w:p w:rsidR="00DD060A" w:rsidRDefault="00DD060A" w:rsidP="00AC3C8D">
      <w:pPr>
        <w:jc w:val="center"/>
        <w:rPr>
          <w:color w:val="FF0000"/>
          <w:sz w:val="14"/>
        </w:rPr>
      </w:pPr>
      <w:r>
        <w:rPr>
          <w:noProof/>
          <w:color w:val="FF0000"/>
          <w:sz w:val="14"/>
          <w:lang w:eastAsia="es-MX"/>
        </w:rPr>
        <w:drawing>
          <wp:inline distT="0" distB="0" distL="0" distR="0">
            <wp:extent cx="5608320" cy="4221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8320" cy="4221480"/>
                    </a:xfrm>
                    <a:prstGeom prst="rect">
                      <a:avLst/>
                    </a:prstGeom>
                    <a:noFill/>
                    <a:ln>
                      <a:noFill/>
                    </a:ln>
                  </pic:spPr>
                </pic:pic>
              </a:graphicData>
            </a:graphic>
          </wp:inline>
        </w:drawing>
      </w:r>
    </w:p>
    <w:p w:rsidR="002E1168" w:rsidRDefault="002E1168" w:rsidP="00AC3C8D">
      <w:pPr>
        <w:jc w:val="center"/>
        <w:rPr>
          <w:color w:val="FF0000"/>
          <w:sz w:val="14"/>
        </w:rPr>
      </w:pPr>
    </w:p>
    <w:p w:rsidR="002E1168" w:rsidRDefault="002E1168" w:rsidP="00AC3C8D">
      <w:pPr>
        <w:jc w:val="center"/>
        <w:rPr>
          <w:color w:val="FF0000"/>
          <w:sz w:val="14"/>
        </w:rPr>
      </w:pPr>
    </w:p>
    <w:p w:rsidR="002E1168" w:rsidRDefault="002E1168" w:rsidP="00AC3C8D">
      <w:pPr>
        <w:jc w:val="center"/>
        <w:rPr>
          <w:color w:val="FF0000"/>
          <w:sz w:val="14"/>
        </w:rPr>
      </w:pPr>
    </w:p>
    <w:p w:rsidR="002E1168" w:rsidRDefault="002E1168" w:rsidP="00AC3C8D">
      <w:pPr>
        <w:jc w:val="center"/>
        <w:rPr>
          <w:color w:val="FF0000"/>
          <w:sz w:val="14"/>
        </w:rPr>
      </w:pPr>
    </w:p>
    <w:p w:rsidR="002E1168" w:rsidRPr="002E1168" w:rsidRDefault="002E1168" w:rsidP="002E1168">
      <w:pPr>
        <w:spacing w:line="240" w:lineRule="auto"/>
        <w:jc w:val="both"/>
        <w:rPr>
          <w:rFonts w:ascii="cooper_hewittmedium" w:eastAsia="Times New Roman" w:hAnsi="cooper_hewittmedium" w:cs="Times New Roman"/>
          <w:b/>
          <w:bCs/>
          <w:color w:val="000000"/>
          <w:spacing w:val="-2"/>
          <w:sz w:val="36"/>
          <w:szCs w:val="36"/>
          <w:lang w:eastAsia="es-MX"/>
        </w:rPr>
      </w:pPr>
      <w:r w:rsidRPr="002E1168">
        <w:rPr>
          <w:rFonts w:ascii="cooper_hewittmedium" w:eastAsia="Times New Roman" w:hAnsi="cooper_hewittmedium" w:cs="Times New Roman"/>
          <w:b/>
          <w:bCs/>
          <w:color w:val="000000"/>
          <w:spacing w:val="-2"/>
          <w:sz w:val="36"/>
          <w:szCs w:val="36"/>
          <w:lang w:eastAsia="es-MX"/>
        </w:rPr>
        <w:lastRenderedPageBreak/>
        <w:t>Tipos de selectores, pseudo-clases y pseudo-elementos</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color w:val="273B47"/>
          <w:sz w:val="24"/>
          <w:szCs w:val="24"/>
          <w:lang w:eastAsia="es-MX"/>
        </w:rPr>
        <w:t>*</w:t>
      </w:r>
      <w:r w:rsidRPr="002E1168">
        <w:rPr>
          <w:rFonts w:ascii="Arial" w:eastAsia="Times New Roman" w:hAnsi="Arial" w:cs="Arial"/>
          <w:b/>
          <w:bCs/>
          <w:color w:val="273B47"/>
          <w:sz w:val="24"/>
          <w:szCs w:val="24"/>
          <w:lang w:eastAsia="es-MX"/>
        </w:rPr>
        <w:t>(asterisco)</w:t>
      </w:r>
      <w:r w:rsidRPr="002E1168">
        <w:rPr>
          <w:rFonts w:ascii="Arial" w:eastAsia="Times New Roman" w:hAnsi="Arial" w:cs="Arial"/>
          <w:color w:val="273B47"/>
          <w:sz w:val="24"/>
          <w:szCs w:val="24"/>
          <w:lang w:eastAsia="es-MX"/>
        </w:rPr>
        <w:t>: Es el selector universal. Las propiedades se aplicaran a todos los elementos de nuestro HTML.</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b/>
          <w:bCs/>
          <w:color w:val="273B47"/>
          <w:sz w:val="24"/>
          <w:szCs w:val="24"/>
          <w:lang w:eastAsia="es-MX"/>
        </w:rPr>
        <w:t>Tipo</w:t>
      </w:r>
      <w:r w:rsidRPr="002E1168">
        <w:rPr>
          <w:rFonts w:ascii="Arial" w:eastAsia="Times New Roman" w:hAnsi="Arial" w:cs="Arial"/>
          <w:color w:val="273B47"/>
          <w:sz w:val="24"/>
          <w:szCs w:val="24"/>
          <w:lang w:eastAsia="es-MX"/>
        </w:rPr>
        <w:t>: Son selectores que se aplican a cierto elemento HTML en específico. Las propiedades se aplicaran a la etiqueta que queremos, por ejemplo </w:t>
      </w:r>
      <w:r w:rsidRPr="002E1168">
        <w:rPr>
          <w:rFonts w:ascii="Courier New" w:eastAsia="Times New Roman" w:hAnsi="Courier New" w:cs="Courier New"/>
          <w:color w:val="273B47"/>
          <w:sz w:val="20"/>
          <w:szCs w:val="20"/>
          <w:lang w:eastAsia="es-MX"/>
        </w:rPr>
        <w:t>p</w:t>
      </w:r>
      <w:r w:rsidRPr="002E1168">
        <w:rPr>
          <w:rFonts w:ascii="Arial" w:eastAsia="Times New Roman" w:hAnsi="Arial" w:cs="Arial"/>
          <w:color w:val="273B47"/>
          <w:sz w:val="24"/>
          <w:szCs w:val="24"/>
          <w:lang w:eastAsia="es-MX"/>
        </w:rPr>
        <w:t>, </w:t>
      </w:r>
      <w:r w:rsidRPr="002E1168">
        <w:rPr>
          <w:rFonts w:ascii="Courier New" w:eastAsia="Times New Roman" w:hAnsi="Courier New" w:cs="Courier New"/>
          <w:color w:val="273B47"/>
          <w:sz w:val="20"/>
          <w:szCs w:val="20"/>
          <w:lang w:eastAsia="es-MX"/>
        </w:rPr>
        <w:t>body</w:t>
      </w:r>
      <w:r w:rsidRPr="002E1168">
        <w:rPr>
          <w:rFonts w:ascii="Arial" w:eastAsia="Times New Roman" w:hAnsi="Arial" w:cs="Arial"/>
          <w:color w:val="273B47"/>
          <w:sz w:val="24"/>
          <w:szCs w:val="24"/>
          <w:lang w:eastAsia="es-MX"/>
        </w:rPr>
        <w:t>, </w:t>
      </w:r>
      <w:r w:rsidRPr="002E1168">
        <w:rPr>
          <w:rFonts w:ascii="Courier New" w:eastAsia="Times New Roman" w:hAnsi="Courier New" w:cs="Courier New"/>
          <w:color w:val="273B47"/>
          <w:sz w:val="20"/>
          <w:szCs w:val="20"/>
          <w:lang w:eastAsia="es-MX"/>
        </w:rPr>
        <w:t>html</w:t>
      </w:r>
      <w:r w:rsidRPr="002E1168">
        <w:rPr>
          <w:rFonts w:ascii="Arial" w:eastAsia="Times New Roman" w:hAnsi="Arial" w:cs="Arial"/>
          <w:color w:val="273B47"/>
          <w:sz w:val="24"/>
          <w:szCs w:val="24"/>
          <w:lang w:eastAsia="es-MX"/>
        </w:rPr>
        <w:t>, </w:t>
      </w:r>
      <w:r w:rsidRPr="002E1168">
        <w:rPr>
          <w:rFonts w:ascii="Courier New" w:eastAsia="Times New Roman" w:hAnsi="Courier New" w:cs="Courier New"/>
          <w:color w:val="273B47"/>
          <w:sz w:val="20"/>
          <w:szCs w:val="20"/>
          <w:lang w:eastAsia="es-MX"/>
        </w:rPr>
        <w:t>div</w:t>
      </w:r>
      <w:r w:rsidRPr="002E1168">
        <w:rPr>
          <w:rFonts w:ascii="Arial" w:eastAsia="Times New Roman" w:hAnsi="Arial" w:cs="Arial"/>
          <w:color w:val="273B47"/>
          <w:sz w:val="24"/>
          <w:szCs w:val="24"/>
          <w:lang w:eastAsia="es-MX"/>
        </w:rPr>
        <w:t>, etc.</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b/>
          <w:bCs/>
          <w:color w:val="273B47"/>
          <w:sz w:val="24"/>
          <w:szCs w:val="24"/>
          <w:lang w:eastAsia="es-MX"/>
        </w:rPr>
        <w:t>Clase</w:t>
      </w:r>
      <w:r w:rsidRPr="002E1168">
        <w:rPr>
          <w:rFonts w:ascii="Arial" w:eastAsia="Times New Roman" w:hAnsi="Arial" w:cs="Arial"/>
          <w:color w:val="273B47"/>
          <w:sz w:val="24"/>
          <w:szCs w:val="24"/>
          <w:lang w:eastAsia="es-MX"/>
        </w:rPr>
        <w:t>: Si nuestras etiqueta de HTML tienen un atributo de </w:t>
      </w:r>
      <w:r w:rsidRPr="002E1168">
        <w:rPr>
          <w:rFonts w:ascii="Courier New" w:eastAsia="Times New Roman" w:hAnsi="Courier New" w:cs="Courier New"/>
          <w:color w:val="273B47"/>
          <w:sz w:val="20"/>
          <w:szCs w:val="20"/>
          <w:lang w:eastAsia="es-MX"/>
        </w:rPr>
        <w:t>class</w:t>
      </w:r>
      <w:r w:rsidRPr="002E1168">
        <w:rPr>
          <w:rFonts w:ascii="Arial" w:eastAsia="Times New Roman" w:hAnsi="Arial" w:cs="Arial"/>
          <w:color w:val="273B47"/>
          <w:sz w:val="24"/>
          <w:szCs w:val="24"/>
          <w:lang w:eastAsia="es-MX"/>
        </w:rPr>
        <w:t> podemos usar ese valor o identificador para que los cambios en el CSS afecten únicamente a ese elemento.</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b/>
          <w:bCs/>
          <w:color w:val="273B47"/>
          <w:sz w:val="24"/>
          <w:szCs w:val="24"/>
          <w:lang w:eastAsia="es-MX"/>
        </w:rPr>
        <w:t>ID</w:t>
      </w:r>
      <w:r w:rsidRPr="002E1168">
        <w:rPr>
          <w:rFonts w:ascii="Arial" w:eastAsia="Times New Roman" w:hAnsi="Arial" w:cs="Arial"/>
          <w:color w:val="273B47"/>
          <w:sz w:val="24"/>
          <w:szCs w:val="24"/>
          <w:lang w:eastAsia="es-MX"/>
        </w:rPr>
        <w:t>: Es similar al anterior, si la etiqueta HTML tiene un ID podemos afectar solo ese elemento.</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color w:val="273B47"/>
          <w:sz w:val="24"/>
          <w:szCs w:val="24"/>
          <w:lang w:eastAsia="es-MX"/>
        </w:rPr>
        <w:t>Las </w:t>
      </w:r>
      <w:r w:rsidRPr="002E1168">
        <w:rPr>
          <w:rFonts w:ascii="Arial" w:eastAsia="Times New Roman" w:hAnsi="Arial" w:cs="Arial"/>
          <w:b/>
          <w:bCs/>
          <w:color w:val="273B47"/>
          <w:sz w:val="24"/>
          <w:szCs w:val="24"/>
          <w:lang w:eastAsia="es-MX"/>
        </w:rPr>
        <w:t>Pseudo-clases</w:t>
      </w:r>
      <w:r w:rsidRPr="002E1168">
        <w:rPr>
          <w:rFonts w:ascii="Arial" w:eastAsia="Times New Roman" w:hAnsi="Arial" w:cs="Arial"/>
          <w:color w:val="273B47"/>
          <w:sz w:val="24"/>
          <w:szCs w:val="24"/>
          <w:lang w:eastAsia="es-MX"/>
        </w:rPr>
        <w:t> y </w:t>
      </w:r>
      <w:r w:rsidRPr="002E1168">
        <w:rPr>
          <w:rFonts w:ascii="Arial" w:eastAsia="Times New Roman" w:hAnsi="Arial" w:cs="Arial"/>
          <w:b/>
          <w:bCs/>
          <w:color w:val="273B47"/>
          <w:sz w:val="24"/>
          <w:szCs w:val="24"/>
          <w:lang w:eastAsia="es-MX"/>
        </w:rPr>
        <w:t>Pseudo-elementos</w:t>
      </w:r>
      <w:r w:rsidRPr="002E1168">
        <w:rPr>
          <w:rFonts w:ascii="Arial" w:eastAsia="Times New Roman" w:hAnsi="Arial" w:cs="Arial"/>
          <w:color w:val="273B47"/>
          <w:sz w:val="24"/>
          <w:szCs w:val="24"/>
          <w:lang w:eastAsia="es-MX"/>
        </w:rPr>
        <w:t> nos permiten ser aún más específicos con qué elemento o partes de nuestros elementos deben recibir los estilos.</w:t>
      </w:r>
    </w:p>
    <w:p w:rsidR="002E1168" w:rsidRPr="002E1168" w:rsidRDefault="002E1168" w:rsidP="002E1168">
      <w:pPr>
        <w:spacing w:after="0" w:line="240" w:lineRule="auto"/>
        <w:jc w:val="both"/>
        <w:rPr>
          <w:rFonts w:ascii="Arial" w:eastAsia="Times New Roman" w:hAnsi="Arial" w:cs="Arial"/>
          <w:color w:val="273B47"/>
          <w:sz w:val="24"/>
          <w:szCs w:val="24"/>
          <w:lang w:eastAsia="es-MX"/>
        </w:rPr>
      </w:pPr>
      <w:r w:rsidRPr="002E1168">
        <w:rPr>
          <w:rFonts w:ascii="Arial" w:eastAsia="Times New Roman" w:hAnsi="Arial" w:cs="Arial"/>
          <w:color w:val="273B47"/>
          <w:sz w:val="24"/>
          <w:szCs w:val="24"/>
          <w:lang w:eastAsia="es-MX"/>
        </w:rPr>
        <w:t>Para usarlas debemos definir el selector base (por ejemplo, </w:t>
      </w:r>
      <w:r w:rsidRPr="002E1168">
        <w:rPr>
          <w:rFonts w:ascii="Courier New" w:eastAsia="Times New Roman" w:hAnsi="Courier New" w:cs="Courier New"/>
          <w:b/>
          <w:bCs/>
          <w:color w:val="273B47"/>
          <w:sz w:val="20"/>
          <w:szCs w:val="20"/>
          <w:lang w:eastAsia="es-MX"/>
        </w:rPr>
        <w:t>p</w:t>
      </w:r>
      <w:r w:rsidRPr="002E1168">
        <w:rPr>
          <w:rFonts w:ascii="Arial" w:eastAsia="Times New Roman" w:hAnsi="Arial" w:cs="Arial"/>
          <w:color w:val="273B47"/>
          <w:sz w:val="24"/>
          <w:szCs w:val="24"/>
          <w:lang w:eastAsia="es-MX"/>
        </w:rPr>
        <w:t>) seguido de dos puntos y la pseudo-clase que queremos estilizar (por ejemplo: </w:t>
      </w:r>
      <w:r w:rsidRPr="002E1168">
        <w:rPr>
          <w:rFonts w:ascii="Courier New" w:eastAsia="Times New Roman" w:hAnsi="Courier New" w:cs="Courier New"/>
          <w:b/>
          <w:bCs/>
          <w:color w:val="273B47"/>
          <w:sz w:val="20"/>
          <w:szCs w:val="20"/>
          <w:lang w:eastAsia="es-MX"/>
        </w:rPr>
        <w:t>p:first-child</w:t>
      </w:r>
      <w:r w:rsidRPr="002E1168">
        <w:rPr>
          <w:rFonts w:ascii="Arial" w:eastAsia="Times New Roman" w:hAnsi="Arial" w:cs="Arial"/>
          <w:color w:val="273B47"/>
          <w:sz w:val="24"/>
          <w:szCs w:val="24"/>
          <w:lang w:eastAsia="es-MX"/>
        </w:rPr>
        <w:t>). En el caso de los pseudo-elementos debemos usar el dos puntos 2 veces (</w:t>
      </w:r>
      <w:r w:rsidRPr="002E1168">
        <w:rPr>
          <w:rFonts w:ascii="Courier New" w:eastAsia="Times New Roman" w:hAnsi="Courier New" w:cs="Courier New"/>
          <w:b/>
          <w:bCs/>
          <w:color w:val="273B47"/>
          <w:sz w:val="20"/>
          <w:szCs w:val="20"/>
          <w:lang w:eastAsia="es-MX"/>
        </w:rPr>
        <w:t>p::first-letter</w:t>
      </w:r>
      <w:r w:rsidRPr="002E1168">
        <w:rPr>
          <w:rFonts w:ascii="Arial" w:eastAsia="Times New Roman" w:hAnsi="Arial" w:cs="Arial"/>
          <w:color w:val="273B47"/>
          <w:sz w:val="24"/>
          <w:szCs w:val="24"/>
          <w:lang w:eastAsia="es-MX"/>
        </w:rPr>
        <w:t>).</w:t>
      </w:r>
    </w:p>
    <w:p w:rsidR="002E1168" w:rsidRDefault="002E1168" w:rsidP="002E1168">
      <w:pPr>
        <w:jc w:val="both"/>
        <w:rPr>
          <w:color w:val="FF0000"/>
          <w:sz w:val="14"/>
        </w:rPr>
      </w:pPr>
    </w:p>
    <w:p w:rsidR="0031465B" w:rsidRDefault="0031465B" w:rsidP="0031465B">
      <w:pPr>
        <w:jc w:val="center"/>
        <w:rPr>
          <w:color w:val="FF0000"/>
          <w:sz w:val="14"/>
        </w:rPr>
      </w:pPr>
      <w:r>
        <w:rPr>
          <w:noProof/>
          <w:color w:val="FF0000"/>
          <w:sz w:val="14"/>
          <w:lang w:eastAsia="es-MX"/>
        </w:rPr>
        <w:drawing>
          <wp:inline distT="0" distB="0" distL="0" distR="0">
            <wp:extent cx="5608320" cy="4343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320" cy="4343400"/>
                    </a:xfrm>
                    <a:prstGeom prst="rect">
                      <a:avLst/>
                    </a:prstGeom>
                    <a:noFill/>
                    <a:ln>
                      <a:noFill/>
                    </a:ln>
                  </pic:spPr>
                </pic:pic>
              </a:graphicData>
            </a:graphic>
          </wp:inline>
        </w:drawing>
      </w:r>
    </w:p>
    <w:p w:rsidR="0031465B" w:rsidRDefault="0031465B" w:rsidP="0031465B">
      <w:pPr>
        <w:jc w:val="center"/>
        <w:rPr>
          <w:noProof/>
          <w:color w:val="FF0000"/>
          <w:sz w:val="14"/>
          <w:lang w:eastAsia="es-MX"/>
        </w:rPr>
      </w:pPr>
    </w:p>
    <w:p w:rsidR="0031465B" w:rsidRDefault="0031465B" w:rsidP="0031465B">
      <w:pPr>
        <w:jc w:val="center"/>
        <w:rPr>
          <w:color w:val="FF0000"/>
          <w:sz w:val="14"/>
        </w:rPr>
      </w:pPr>
      <w:r>
        <w:rPr>
          <w:noProof/>
          <w:color w:val="FF0000"/>
          <w:sz w:val="14"/>
          <w:lang w:eastAsia="es-MX"/>
        </w:rPr>
        <w:lastRenderedPageBreak/>
        <w:drawing>
          <wp:inline distT="0" distB="0" distL="0" distR="0">
            <wp:extent cx="5211240" cy="3894269"/>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177" cy="3899453"/>
                    </a:xfrm>
                    <a:prstGeom prst="rect">
                      <a:avLst/>
                    </a:prstGeom>
                    <a:noFill/>
                    <a:ln>
                      <a:noFill/>
                    </a:ln>
                  </pic:spPr>
                </pic:pic>
              </a:graphicData>
            </a:graphic>
          </wp:inline>
        </w:drawing>
      </w:r>
    </w:p>
    <w:p w:rsidR="0031465B" w:rsidRDefault="0031465B" w:rsidP="0031465B">
      <w:pPr>
        <w:jc w:val="center"/>
        <w:rPr>
          <w:color w:val="FF0000"/>
          <w:sz w:val="14"/>
          <w:u w:val="single"/>
        </w:rPr>
      </w:pPr>
      <w:r>
        <w:rPr>
          <w:noProof/>
          <w:color w:val="FF0000"/>
          <w:sz w:val="14"/>
          <w:lang w:eastAsia="es-MX"/>
        </w:rPr>
        <w:drawing>
          <wp:inline distT="0" distB="0" distL="0" distR="0">
            <wp:extent cx="5310636" cy="3564476"/>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8183" cy="3569541"/>
                    </a:xfrm>
                    <a:prstGeom prst="rect">
                      <a:avLst/>
                    </a:prstGeom>
                    <a:noFill/>
                    <a:ln>
                      <a:noFill/>
                    </a:ln>
                  </pic:spPr>
                </pic:pic>
              </a:graphicData>
            </a:graphic>
          </wp:inline>
        </w:drawing>
      </w:r>
    </w:p>
    <w:p w:rsidR="006E4FDE" w:rsidRDefault="00C821CA" w:rsidP="0031465B">
      <w:pPr>
        <w:jc w:val="center"/>
      </w:pPr>
      <w:hyperlink r:id="rId30" w:history="1">
        <w:r w:rsidR="00847264">
          <w:rPr>
            <w:rStyle w:val="Hipervnculo"/>
          </w:rPr>
          <w:t>https://developer.mozilla.org/en-US/docs/Web/CSS/Pseudo-classes</w:t>
        </w:r>
      </w:hyperlink>
    </w:p>
    <w:p w:rsidR="00847264" w:rsidRDefault="00C821CA" w:rsidP="0031465B">
      <w:pPr>
        <w:jc w:val="center"/>
      </w:pPr>
      <w:hyperlink r:id="rId31" w:history="1">
        <w:r w:rsidR="00847264">
          <w:rPr>
            <w:rStyle w:val="Hipervnculo"/>
          </w:rPr>
          <w:t>https://developer.mozilla.org/en-US/docs/Web/CSS/Pseudo-elements</w:t>
        </w:r>
      </w:hyperlink>
    </w:p>
    <w:p w:rsidR="00B86E48" w:rsidRPr="00B86E48" w:rsidRDefault="00B86E48" w:rsidP="00B86E48">
      <w:pPr>
        <w:spacing w:line="240" w:lineRule="auto"/>
        <w:rPr>
          <w:rFonts w:ascii="cooper_hewittmedium" w:eastAsia="Times New Roman" w:hAnsi="cooper_hewittmedium" w:cs="Times New Roman"/>
          <w:b/>
          <w:bCs/>
          <w:color w:val="000000"/>
          <w:spacing w:val="-2"/>
          <w:sz w:val="36"/>
          <w:szCs w:val="36"/>
          <w:lang w:eastAsia="es-MX"/>
        </w:rPr>
      </w:pPr>
      <w:r w:rsidRPr="00B86E48">
        <w:rPr>
          <w:rFonts w:ascii="cooper_hewittmedium" w:eastAsia="Times New Roman" w:hAnsi="cooper_hewittmedium" w:cs="Times New Roman"/>
          <w:b/>
          <w:bCs/>
          <w:color w:val="000000"/>
          <w:spacing w:val="-2"/>
          <w:sz w:val="36"/>
          <w:szCs w:val="36"/>
          <w:lang w:eastAsia="es-MX"/>
        </w:rPr>
        <w:lastRenderedPageBreak/>
        <w:t>Modelo de caja</w:t>
      </w:r>
    </w:p>
    <w:p w:rsidR="00B86E48" w:rsidRPr="00B86E48" w:rsidRDefault="00B86E48" w:rsidP="008F13C8">
      <w:pPr>
        <w:spacing w:after="0" w:line="240" w:lineRule="auto"/>
        <w:jc w:val="both"/>
        <w:rPr>
          <w:rFonts w:ascii="Arial" w:eastAsia="Times New Roman" w:hAnsi="Arial" w:cs="Arial"/>
          <w:color w:val="273B47"/>
          <w:sz w:val="24"/>
          <w:szCs w:val="24"/>
          <w:lang w:eastAsia="es-MX"/>
        </w:rPr>
      </w:pPr>
      <w:r w:rsidRPr="00B86E48">
        <w:rPr>
          <w:rFonts w:ascii="Arial" w:eastAsia="Times New Roman" w:hAnsi="Arial" w:cs="Arial"/>
          <w:color w:val="273B47"/>
          <w:sz w:val="24"/>
          <w:szCs w:val="24"/>
          <w:lang w:eastAsia="es-MX"/>
        </w:rPr>
        <w:t xml:space="preserve">Todos los elementos de HTML tienen un modelo de caja y </w:t>
      </w:r>
      <w:r w:rsidR="00846930" w:rsidRPr="00B86E48">
        <w:rPr>
          <w:rFonts w:ascii="Arial" w:eastAsia="Times New Roman" w:hAnsi="Arial" w:cs="Arial"/>
          <w:color w:val="273B47"/>
          <w:sz w:val="24"/>
          <w:szCs w:val="24"/>
          <w:lang w:eastAsia="es-MX"/>
        </w:rPr>
        <w:t>está</w:t>
      </w:r>
      <w:r w:rsidRPr="00B86E48">
        <w:rPr>
          <w:rFonts w:ascii="Arial" w:eastAsia="Times New Roman" w:hAnsi="Arial" w:cs="Arial"/>
          <w:color w:val="273B47"/>
          <w:sz w:val="24"/>
          <w:szCs w:val="24"/>
          <w:lang w:eastAsia="es-MX"/>
        </w:rPr>
        <w:t xml:space="preserve"> compuesto por cuatro elementos: </w:t>
      </w:r>
      <w:r w:rsidRPr="00B86E48">
        <w:rPr>
          <w:rFonts w:ascii="Arial" w:eastAsia="Times New Roman" w:hAnsi="Arial" w:cs="Arial"/>
          <w:b/>
          <w:bCs/>
          <w:color w:val="273B47"/>
          <w:sz w:val="24"/>
          <w:szCs w:val="24"/>
          <w:lang w:eastAsia="es-MX"/>
        </w:rPr>
        <w:t>contenido</w:t>
      </w:r>
      <w:r w:rsidRPr="00B86E48">
        <w:rPr>
          <w:rFonts w:ascii="Arial" w:eastAsia="Times New Roman" w:hAnsi="Arial" w:cs="Arial"/>
          <w:color w:val="273B47"/>
          <w:sz w:val="24"/>
          <w:szCs w:val="24"/>
          <w:lang w:eastAsia="es-MX"/>
        </w:rPr>
        <w:t>, </w:t>
      </w:r>
      <w:r w:rsidRPr="00B86E48">
        <w:rPr>
          <w:rFonts w:ascii="Arial" w:eastAsia="Times New Roman" w:hAnsi="Arial" w:cs="Arial"/>
          <w:b/>
          <w:bCs/>
          <w:color w:val="273B47"/>
          <w:sz w:val="24"/>
          <w:szCs w:val="24"/>
          <w:lang w:eastAsia="es-MX"/>
        </w:rPr>
        <w:t>padding</w:t>
      </w:r>
      <w:r w:rsidRPr="00B86E48">
        <w:rPr>
          <w:rFonts w:ascii="Arial" w:eastAsia="Times New Roman" w:hAnsi="Arial" w:cs="Arial"/>
          <w:color w:val="273B47"/>
          <w:sz w:val="24"/>
          <w:szCs w:val="24"/>
          <w:lang w:eastAsia="es-MX"/>
        </w:rPr>
        <w:t>, </w:t>
      </w:r>
      <w:r w:rsidRPr="00B86E48">
        <w:rPr>
          <w:rFonts w:ascii="Arial" w:eastAsia="Times New Roman" w:hAnsi="Arial" w:cs="Arial"/>
          <w:b/>
          <w:bCs/>
          <w:color w:val="273B47"/>
          <w:sz w:val="24"/>
          <w:szCs w:val="24"/>
          <w:lang w:eastAsia="es-MX"/>
        </w:rPr>
        <w:t>border</w:t>
      </w:r>
      <w:r w:rsidRPr="00B86E48">
        <w:rPr>
          <w:rFonts w:ascii="Arial" w:eastAsia="Times New Roman" w:hAnsi="Arial" w:cs="Arial"/>
          <w:color w:val="273B47"/>
          <w:sz w:val="24"/>
          <w:szCs w:val="24"/>
          <w:lang w:eastAsia="es-MX"/>
        </w:rPr>
        <w:t>, </w:t>
      </w:r>
      <w:r w:rsidRPr="00B86E48">
        <w:rPr>
          <w:rFonts w:ascii="Arial" w:eastAsia="Times New Roman" w:hAnsi="Arial" w:cs="Arial"/>
          <w:b/>
          <w:bCs/>
          <w:color w:val="273B47"/>
          <w:sz w:val="24"/>
          <w:szCs w:val="24"/>
          <w:lang w:eastAsia="es-MX"/>
        </w:rPr>
        <w:t>margin</w:t>
      </w:r>
      <w:r w:rsidRPr="00B86E48">
        <w:rPr>
          <w:rFonts w:ascii="Arial" w:eastAsia="Times New Roman" w:hAnsi="Arial" w:cs="Arial"/>
          <w:color w:val="273B47"/>
          <w:sz w:val="24"/>
          <w:szCs w:val="24"/>
          <w:lang w:eastAsia="es-MX"/>
        </w:rPr>
        <w:t>.</w:t>
      </w:r>
    </w:p>
    <w:p w:rsidR="00B86E48" w:rsidRDefault="00B86E48" w:rsidP="00B86E48">
      <w:pPr>
        <w:jc w:val="both"/>
        <w:rPr>
          <w:color w:val="FF0000"/>
          <w:sz w:val="14"/>
          <w:u w:val="single"/>
        </w:rPr>
      </w:pPr>
    </w:p>
    <w:p w:rsidR="008F13C8" w:rsidRDefault="008F13C8" w:rsidP="008F13C8">
      <w:pPr>
        <w:jc w:val="center"/>
        <w:rPr>
          <w:color w:val="FF0000"/>
          <w:sz w:val="14"/>
          <w:u w:val="single"/>
        </w:rPr>
      </w:pPr>
      <w:r>
        <w:rPr>
          <w:noProof/>
          <w:color w:val="FF0000"/>
          <w:sz w:val="14"/>
          <w:u w:val="single"/>
          <w:lang w:eastAsia="es-MX"/>
        </w:rPr>
        <w:drawing>
          <wp:inline distT="0" distB="0" distL="0" distR="0">
            <wp:extent cx="5638800" cy="4191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812C93" w:rsidRDefault="00812C93" w:rsidP="008F13C8">
      <w:pPr>
        <w:jc w:val="center"/>
        <w:rPr>
          <w:color w:val="FF0000"/>
          <w:sz w:val="14"/>
          <w:u w:val="single"/>
        </w:rPr>
      </w:pPr>
    </w:p>
    <w:p w:rsidR="00812C93" w:rsidRDefault="00812C93" w:rsidP="008F13C8">
      <w:pPr>
        <w:jc w:val="center"/>
        <w:rPr>
          <w:color w:val="FF0000"/>
          <w:sz w:val="14"/>
          <w:u w:val="single"/>
        </w:rPr>
      </w:pPr>
    </w:p>
    <w:p w:rsidR="00812C93" w:rsidRDefault="00812C93" w:rsidP="008F13C8">
      <w:pPr>
        <w:jc w:val="center"/>
        <w:rPr>
          <w:color w:val="FF0000"/>
          <w:sz w:val="14"/>
          <w:u w:val="single"/>
        </w:rPr>
      </w:pPr>
      <w:r>
        <w:rPr>
          <w:noProof/>
          <w:color w:val="FF0000"/>
          <w:sz w:val="14"/>
          <w:u w:val="single"/>
          <w:lang w:eastAsia="es-MX"/>
        </w:rPr>
        <w:drawing>
          <wp:inline distT="0" distB="0" distL="0" distR="0">
            <wp:extent cx="4229100" cy="23926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2392680"/>
                    </a:xfrm>
                    <a:prstGeom prst="rect">
                      <a:avLst/>
                    </a:prstGeom>
                    <a:noFill/>
                    <a:ln>
                      <a:noFill/>
                    </a:ln>
                  </pic:spPr>
                </pic:pic>
              </a:graphicData>
            </a:graphic>
          </wp:inline>
        </w:drawing>
      </w:r>
    </w:p>
    <w:p w:rsidR="00812C93" w:rsidRPr="00812C93" w:rsidRDefault="00812C93" w:rsidP="00812C93">
      <w:pPr>
        <w:spacing w:line="240" w:lineRule="auto"/>
        <w:rPr>
          <w:rFonts w:ascii="cooper_hewittmedium" w:eastAsia="Times New Roman" w:hAnsi="cooper_hewittmedium" w:cs="Times New Roman"/>
          <w:b/>
          <w:bCs/>
          <w:color w:val="000000"/>
          <w:spacing w:val="-2"/>
          <w:sz w:val="36"/>
          <w:szCs w:val="36"/>
          <w:lang w:eastAsia="es-MX"/>
        </w:rPr>
      </w:pPr>
      <w:r w:rsidRPr="00812C93">
        <w:rPr>
          <w:rFonts w:ascii="cooper_hewittmedium" w:eastAsia="Times New Roman" w:hAnsi="cooper_hewittmedium" w:cs="Times New Roman"/>
          <w:b/>
          <w:bCs/>
          <w:color w:val="000000"/>
          <w:spacing w:val="-2"/>
          <w:sz w:val="36"/>
          <w:szCs w:val="36"/>
          <w:lang w:eastAsia="es-MX"/>
        </w:rPr>
        <w:lastRenderedPageBreak/>
        <w:t>Valores relativos y absolutos</w:t>
      </w:r>
    </w:p>
    <w:p w:rsidR="00812C93" w:rsidRPr="00812C93" w:rsidRDefault="00812C93" w:rsidP="00812C93">
      <w:pPr>
        <w:spacing w:after="0" w:line="240" w:lineRule="auto"/>
        <w:jc w:val="both"/>
        <w:rPr>
          <w:rFonts w:ascii="Arial" w:eastAsia="Times New Roman" w:hAnsi="Arial" w:cs="Arial"/>
          <w:color w:val="273B47"/>
          <w:sz w:val="24"/>
          <w:szCs w:val="24"/>
          <w:lang w:eastAsia="es-MX"/>
        </w:rPr>
      </w:pPr>
      <w:r w:rsidRPr="00812C93">
        <w:rPr>
          <w:rFonts w:ascii="Arial" w:eastAsia="Times New Roman" w:hAnsi="Arial" w:cs="Arial"/>
          <w:color w:val="273B47"/>
          <w:sz w:val="24"/>
          <w:szCs w:val="24"/>
          <w:lang w:eastAsia="es-MX"/>
        </w:rPr>
        <w:t>Los valores </w:t>
      </w:r>
      <w:r w:rsidRPr="00812C93">
        <w:rPr>
          <w:rFonts w:ascii="Arial" w:eastAsia="Times New Roman" w:hAnsi="Arial" w:cs="Arial"/>
          <w:b/>
          <w:bCs/>
          <w:color w:val="273B47"/>
          <w:sz w:val="24"/>
          <w:szCs w:val="24"/>
          <w:lang w:eastAsia="es-MX"/>
        </w:rPr>
        <w:t>absolutos</w:t>
      </w:r>
      <w:r w:rsidRPr="00812C93">
        <w:rPr>
          <w:rFonts w:ascii="Arial" w:eastAsia="Times New Roman" w:hAnsi="Arial" w:cs="Arial"/>
          <w:color w:val="273B47"/>
          <w:sz w:val="24"/>
          <w:szCs w:val="24"/>
          <w:lang w:eastAsia="es-MX"/>
        </w:rPr>
        <w:t> son, por ejemplo, centímetros, milímetros, pixeles y pulgadas. Se llaman de esta forma porque no tienen en cuenta a nadie más, no depende de la medida de otra unidad.</w:t>
      </w:r>
    </w:p>
    <w:p w:rsidR="00812C93" w:rsidRPr="00812C93" w:rsidRDefault="00812C93" w:rsidP="00812C93">
      <w:pPr>
        <w:spacing w:after="0" w:line="240" w:lineRule="auto"/>
        <w:jc w:val="both"/>
        <w:rPr>
          <w:rFonts w:ascii="Arial" w:eastAsia="Times New Roman" w:hAnsi="Arial" w:cs="Arial"/>
          <w:color w:val="273B47"/>
          <w:sz w:val="24"/>
          <w:szCs w:val="24"/>
          <w:lang w:eastAsia="es-MX"/>
        </w:rPr>
      </w:pPr>
      <w:r w:rsidRPr="00812C93">
        <w:rPr>
          <w:rFonts w:ascii="Arial" w:eastAsia="Times New Roman" w:hAnsi="Arial" w:cs="Arial"/>
          <w:color w:val="273B47"/>
          <w:sz w:val="24"/>
          <w:szCs w:val="24"/>
          <w:lang w:eastAsia="es-MX"/>
        </w:rPr>
        <w:t>Los valores </w:t>
      </w:r>
      <w:r w:rsidRPr="00812C93">
        <w:rPr>
          <w:rFonts w:ascii="Arial" w:eastAsia="Times New Roman" w:hAnsi="Arial" w:cs="Arial"/>
          <w:b/>
          <w:bCs/>
          <w:color w:val="273B47"/>
          <w:sz w:val="24"/>
          <w:szCs w:val="24"/>
          <w:lang w:eastAsia="es-MX"/>
        </w:rPr>
        <w:t>relativos</w:t>
      </w:r>
      <w:r w:rsidRPr="00812C93">
        <w:rPr>
          <w:rFonts w:ascii="Arial" w:eastAsia="Times New Roman" w:hAnsi="Arial" w:cs="Arial"/>
          <w:color w:val="273B47"/>
          <w:sz w:val="24"/>
          <w:szCs w:val="24"/>
          <w:lang w:eastAsia="es-MX"/>
        </w:rPr>
        <w:t>, llevan este nombre porque depende de otra unidad de medida o elemento. Por ejemplo, porcentajes, vmx, em, entre otros.</w:t>
      </w:r>
    </w:p>
    <w:p w:rsidR="00812C93" w:rsidRPr="00812C93" w:rsidRDefault="00812C93" w:rsidP="00812C93">
      <w:pPr>
        <w:spacing w:after="0" w:line="240" w:lineRule="auto"/>
        <w:jc w:val="both"/>
        <w:rPr>
          <w:rFonts w:ascii="Arial" w:eastAsia="Times New Roman" w:hAnsi="Arial" w:cs="Arial"/>
          <w:color w:val="273B47"/>
          <w:sz w:val="24"/>
          <w:szCs w:val="24"/>
          <w:lang w:eastAsia="es-MX"/>
        </w:rPr>
      </w:pPr>
      <w:r w:rsidRPr="00812C93">
        <w:rPr>
          <w:rFonts w:ascii="Arial" w:eastAsia="Times New Roman" w:hAnsi="Arial" w:cs="Arial"/>
          <w:color w:val="273B47"/>
          <w:sz w:val="24"/>
          <w:szCs w:val="24"/>
          <w:lang w:eastAsia="es-MX"/>
        </w:rPr>
        <w:t>Recuerda que podemos darle estilos a etiquetas HTML muy específicas indicando dónde se van a encontrar. Por ejemplo: si queremos darle estilos únicamente a la imagen que está dentro del header, podemos usar el selector css </w:t>
      </w:r>
      <w:r w:rsidRPr="00812C93">
        <w:rPr>
          <w:rFonts w:ascii="Courier New" w:eastAsia="Times New Roman" w:hAnsi="Courier New" w:cs="Courier New"/>
          <w:b/>
          <w:bCs/>
          <w:color w:val="273B47"/>
          <w:sz w:val="20"/>
          <w:szCs w:val="20"/>
          <w:lang w:eastAsia="es-MX"/>
        </w:rPr>
        <w:t>header img { ... }</w:t>
      </w:r>
      <w:r w:rsidRPr="00812C93">
        <w:rPr>
          <w:rFonts w:ascii="Arial" w:eastAsia="Times New Roman" w:hAnsi="Arial" w:cs="Arial"/>
          <w:color w:val="273B47"/>
          <w:sz w:val="24"/>
          <w:szCs w:val="24"/>
          <w:lang w:eastAsia="es-MX"/>
        </w:rPr>
        <w:t>.</w:t>
      </w:r>
    </w:p>
    <w:p w:rsidR="00812C93" w:rsidRPr="00812C93" w:rsidRDefault="00812C93" w:rsidP="00812C93">
      <w:pPr>
        <w:spacing w:before="113" w:after="113" w:line="240" w:lineRule="auto"/>
        <w:jc w:val="both"/>
        <w:rPr>
          <w:rFonts w:ascii="Arial" w:eastAsia="Times New Roman" w:hAnsi="Arial" w:cs="Arial"/>
          <w:color w:val="273B47"/>
          <w:sz w:val="24"/>
          <w:szCs w:val="24"/>
          <w:lang w:eastAsia="es-MX"/>
        </w:rPr>
      </w:pPr>
      <w:r w:rsidRPr="00812C93">
        <w:rPr>
          <w:rFonts w:ascii="Arial" w:eastAsia="Times New Roman" w:hAnsi="Arial" w:cs="Arial"/>
          <w:color w:val="273B47"/>
          <w:sz w:val="24"/>
          <w:szCs w:val="24"/>
          <w:lang w:eastAsia="es-MX"/>
        </w:rPr>
        <w:t>No olvides resolver el desafío: crear tu propio header con las etiquetas y estilos que más te gusten para compartirlo en la sección de discusiones.</w:t>
      </w:r>
    </w:p>
    <w:p w:rsidR="00812C93" w:rsidRDefault="00812C93" w:rsidP="00812C93">
      <w:pPr>
        <w:jc w:val="center"/>
        <w:rPr>
          <w:color w:val="FF0000"/>
          <w:sz w:val="14"/>
          <w:u w:val="single"/>
        </w:rPr>
      </w:pPr>
      <w:r>
        <w:rPr>
          <w:noProof/>
          <w:color w:val="FF0000"/>
          <w:sz w:val="14"/>
          <w:u w:val="single"/>
          <w:lang w:eastAsia="es-MX"/>
        </w:rPr>
        <w:drawing>
          <wp:inline distT="0" distB="0" distL="0" distR="0">
            <wp:extent cx="3738878" cy="29260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6729" cy="2932225"/>
                    </a:xfrm>
                    <a:prstGeom prst="rect">
                      <a:avLst/>
                    </a:prstGeom>
                    <a:noFill/>
                    <a:ln>
                      <a:noFill/>
                    </a:ln>
                  </pic:spPr>
                </pic:pic>
              </a:graphicData>
            </a:graphic>
          </wp:inline>
        </w:drawing>
      </w:r>
    </w:p>
    <w:p w:rsidR="00812C93" w:rsidRDefault="00812C93" w:rsidP="00D752E5">
      <w:pPr>
        <w:jc w:val="center"/>
        <w:rPr>
          <w:color w:val="FF0000"/>
          <w:sz w:val="14"/>
        </w:rPr>
      </w:pPr>
      <w:r w:rsidRPr="00D752E5">
        <w:rPr>
          <w:noProof/>
          <w:color w:val="FF0000"/>
          <w:sz w:val="14"/>
          <w:u w:val="single"/>
          <w:lang w:eastAsia="es-MX"/>
        </w:rPr>
        <w:drawing>
          <wp:inline distT="0" distB="0" distL="0" distR="0">
            <wp:extent cx="3492310" cy="2666683"/>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2127" cy="2681815"/>
                    </a:xfrm>
                    <a:prstGeom prst="rect">
                      <a:avLst/>
                    </a:prstGeom>
                    <a:noFill/>
                    <a:ln>
                      <a:noFill/>
                    </a:ln>
                  </pic:spPr>
                </pic:pic>
              </a:graphicData>
            </a:graphic>
          </wp:inline>
        </w:drawing>
      </w:r>
    </w:p>
    <w:p w:rsidR="00D752E5" w:rsidRPr="00D12BD9" w:rsidRDefault="00D12BD9" w:rsidP="00D12BD9">
      <w:pPr>
        <w:pStyle w:val="NormalWeb"/>
        <w:spacing w:before="240" w:after="240"/>
        <w:jc w:val="both"/>
        <w:rPr>
          <w:rFonts w:ascii="cooper_hewittmedium" w:hAnsi="cooper_hewittmedium" w:cs="Arial"/>
          <w:b/>
          <w:bCs/>
          <w:color w:val="273B47"/>
          <w:sz w:val="28"/>
        </w:rPr>
      </w:pPr>
      <w:r w:rsidRPr="00D12BD9">
        <w:rPr>
          <w:rFonts w:ascii="cooper_hewittmedium" w:hAnsi="cooper_hewittmedium" w:cs="Arial"/>
          <w:b/>
          <w:bCs/>
          <w:color w:val="273B47"/>
          <w:sz w:val="28"/>
        </w:rPr>
        <w:lastRenderedPageBreak/>
        <w:t>Displays en CSS</w:t>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r>
      <w:r>
        <w:rPr>
          <w:rFonts w:ascii="cooper_hewittmedium" w:hAnsi="cooper_hewittmedium" w:cs="Arial"/>
          <w:b/>
          <w:bCs/>
          <w:color w:val="273B47"/>
          <w:sz w:val="28"/>
        </w:rPr>
        <w:tab/>
        <w:t xml:space="preserve">        </w:t>
      </w:r>
      <w:r w:rsidR="00D752E5" w:rsidRPr="00D12BD9">
        <w:rPr>
          <w:rFonts w:ascii="Arial" w:hAnsi="Arial" w:cs="Arial"/>
          <w:color w:val="273B47"/>
          <w:sz w:val="18"/>
        </w:rPr>
        <w:t>Todos los elementos en CSS son cuadrados o rectángulos y aparte de eso, estos elementos tienen un comportamiento que se define a través de la propiedad display. Los display más comunes y usados son: block, inline, inline-block, none, table, flex y grid. Veamos de qué se tratan:</w:t>
      </w:r>
    </w:p>
    <w:p w:rsidR="00D752E5" w:rsidRDefault="00D752E5" w:rsidP="00D752E5">
      <w:pPr>
        <w:jc w:val="center"/>
        <w:rPr>
          <w:color w:val="FF0000"/>
          <w:sz w:val="14"/>
        </w:rPr>
      </w:pPr>
      <w:r>
        <w:rPr>
          <w:noProof/>
          <w:lang w:eastAsia="es-MX"/>
        </w:rPr>
        <w:drawing>
          <wp:inline distT="0" distB="0" distL="0" distR="0">
            <wp:extent cx="4156075" cy="7468856"/>
            <wp:effectExtent l="0" t="0" r="0" b="0"/>
            <wp:docPr id="27" name="Imagen 27" descr="Display en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 en C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4485" cy="7501941"/>
                    </a:xfrm>
                    <a:prstGeom prst="rect">
                      <a:avLst/>
                    </a:prstGeom>
                    <a:noFill/>
                    <a:ln>
                      <a:noFill/>
                    </a:ln>
                  </pic:spPr>
                </pic:pic>
              </a:graphicData>
            </a:graphic>
          </wp:inline>
        </w:drawing>
      </w:r>
    </w:p>
    <w:p w:rsidR="00F21A9F" w:rsidRPr="00F21A9F" w:rsidRDefault="00F21A9F" w:rsidP="00F21A9F">
      <w:pPr>
        <w:pStyle w:val="Ttulo1"/>
        <w:shd w:val="clear" w:color="auto" w:fill="F6F6F6"/>
        <w:spacing w:before="0" w:beforeAutospacing="0" w:after="0" w:afterAutospacing="0"/>
        <w:jc w:val="both"/>
        <w:rPr>
          <w:rFonts w:ascii="cooper_hewittmedium" w:hAnsi="cooper_hewittmedium"/>
          <w:color w:val="273B47"/>
          <w:sz w:val="44"/>
          <w:szCs w:val="54"/>
        </w:rPr>
      </w:pPr>
      <w:r w:rsidRPr="00F21A9F">
        <w:rPr>
          <w:rFonts w:ascii="cooper_hewittmedium" w:hAnsi="cooper_hewittmedium"/>
          <w:color w:val="273B47"/>
          <w:sz w:val="44"/>
          <w:szCs w:val="54"/>
        </w:rPr>
        <w:lastRenderedPageBreak/>
        <w:t>Funciones de las propiedades CSS más usadas</w:t>
      </w:r>
    </w:p>
    <w:p w:rsidR="00F21A9F" w:rsidRDefault="00F21A9F" w:rsidP="00F21A9F">
      <w:pPr>
        <w:jc w:val="center"/>
        <w:rPr>
          <w:color w:val="FF0000"/>
          <w:sz w:val="14"/>
        </w:rPr>
      </w:pPr>
    </w:p>
    <w:p w:rsidR="00F21A9F" w:rsidRDefault="00F21A9F" w:rsidP="00F21A9F">
      <w:pPr>
        <w:jc w:val="center"/>
        <w:rPr>
          <w:color w:val="FF0000"/>
          <w:sz w:val="14"/>
        </w:rPr>
      </w:pPr>
      <w:r>
        <w:rPr>
          <w:noProof/>
          <w:color w:val="FF0000"/>
          <w:sz w:val="14"/>
          <w:lang w:eastAsia="es-MX"/>
        </w:rPr>
        <w:drawing>
          <wp:inline distT="0" distB="0" distL="0" distR="0">
            <wp:extent cx="5286126" cy="762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48" cy="7658232"/>
                    </a:xfrm>
                    <a:prstGeom prst="rect">
                      <a:avLst/>
                    </a:prstGeom>
                    <a:noFill/>
                    <a:ln>
                      <a:noFill/>
                    </a:ln>
                  </pic:spPr>
                </pic:pic>
              </a:graphicData>
            </a:graphic>
          </wp:inline>
        </w:drawing>
      </w:r>
    </w:p>
    <w:p w:rsidR="00F21A9F" w:rsidRDefault="00F21A9F" w:rsidP="00F21A9F">
      <w:pPr>
        <w:jc w:val="center"/>
        <w:rPr>
          <w:color w:val="FF0000"/>
          <w:sz w:val="14"/>
        </w:rPr>
      </w:pPr>
      <w:r>
        <w:rPr>
          <w:noProof/>
          <w:color w:val="FF0000"/>
          <w:sz w:val="14"/>
          <w:lang w:eastAsia="es-MX"/>
        </w:rPr>
        <w:lastRenderedPageBreak/>
        <w:drawing>
          <wp:inline distT="0" distB="0" distL="0" distR="0">
            <wp:extent cx="5618893" cy="727710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87" cy="7284863"/>
                    </a:xfrm>
                    <a:prstGeom prst="rect">
                      <a:avLst/>
                    </a:prstGeom>
                    <a:noFill/>
                    <a:ln>
                      <a:noFill/>
                    </a:ln>
                  </pic:spPr>
                </pic:pic>
              </a:graphicData>
            </a:graphic>
          </wp:inline>
        </w:drawing>
      </w:r>
    </w:p>
    <w:p w:rsidR="00F21A9F" w:rsidRDefault="00F21A9F" w:rsidP="00F21A9F">
      <w:pPr>
        <w:jc w:val="center"/>
        <w:rPr>
          <w:color w:val="FF0000"/>
          <w:sz w:val="14"/>
        </w:rPr>
      </w:pPr>
    </w:p>
    <w:p w:rsidR="00F21A9F" w:rsidRDefault="00F21A9F" w:rsidP="00F21A9F">
      <w:pPr>
        <w:jc w:val="center"/>
        <w:rPr>
          <w:color w:val="FF0000"/>
          <w:sz w:val="14"/>
        </w:rPr>
      </w:pPr>
    </w:p>
    <w:p w:rsidR="00F21A9F" w:rsidRDefault="00F21A9F" w:rsidP="00F21A9F">
      <w:pPr>
        <w:jc w:val="center"/>
        <w:rPr>
          <w:color w:val="FF0000"/>
          <w:sz w:val="14"/>
        </w:rPr>
      </w:pPr>
    </w:p>
    <w:p w:rsidR="00F21A9F" w:rsidRDefault="00F21A9F" w:rsidP="00F21A9F">
      <w:pPr>
        <w:jc w:val="center"/>
        <w:rPr>
          <w:color w:val="FF0000"/>
          <w:sz w:val="14"/>
        </w:rPr>
      </w:pPr>
    </w:p>
    <w:p w:rsidR="00F21A9F" w:rsidRDefault="00F21A9F" w:rsidP="00F21A9F">
      <w:pPr>
        <w:jc w:val="center"/>
        <w:rPr>
          <w:color w:val="FF0000"/>
          <w:sz w:val="14"/>
        </w:rPr>
      </w:pPr>
      <w:r>
        <w:rPr>
          <w:noProof/>
          <w:color w:val="FF0000"/>
          <w:sz w:val="14"/>
          <w:lang w:eastAsia="es-MX"/>
        </w:rPr>
        <w:lastRenderedPageBreak/>
        <w:drawing>
          <wp:inline distT="0" distB="0" distL="0" distR="0">
            <wp:extent cx="5795647" cy="8229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3990" cy="8255646"/>
                    </a:xfrm>
                    <a:prstGeom prst="rect">
                      <a:avLst/>
                    </a:prstGeom>
                    <a:noFill/>
                    <a:ln>
                      <a:noFill/>
                    </a:ln>
                  </pic:spPr>
                </pic:pic>
              </a:graphicData>
            </a:graphic>
          </wp:inline>
        </w:drawing>
      </w:r>
    </w:p>
    <w:p w:rsidR="001A3EA9" w:rsidRDefault="001A3EA9" w:rsidP="00F21A9F">
      <w:pPr>
        <w:jc w:val="center"/>
        <w:rPr>
          <w:color w:val="FF0000"/>
          <w:sz w:val="14"/>
        </w:rPr>
      </w:pPr>
      <w:r>
        <w:rPr>
          <w:noProof/>
          <w:color w:val="FF0000"/>
          <w:sz w:val="14"/>
          <w:lang w:eastAsia="es-MX"/>
        </w:rPr>
        <w:lastRenderedPageBreak/>
        <w:drawing>
          <wp:inline distT="0" distB="0" distL="0" distR="0">
            <wp:extent cx="4358640" cy="838200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088" cy="8388631"/>
                    </a:xfrm>
                    <a:prstGeom prst="rect">
                      <a:avLst/>
                    </a:prstGeom>
                    <a:noFill/>
                    <a:ln>
                      <a:noFill/>
                    </a:ln>
                  </pic:spPr>
                </pic:pic>
              </a:graphicData>
            </a:graphic>
          </wp:inline>
        </w:drawing>
      </w:r>
    </w:p>
    <w:p w:rsidR="001A3EA9" w:rsidRDefault="001A3EA9" w:rsidP="00F21A9F">
      <w:pPr>
        <w:jc w:val="center"/>
        <w:rPr>
          <w:color w:val="FF0000"/>
          <w:sz w:val="14"/>
        </w:rPr>
      </w:pPr>
      <w:r>
        <w:rPr>
          <w:noProof/>
          <w:color w:val="FF0000"/>
          <w:sz w:val="14"/>
          <w:lang w:eastAsia="es-MX"/>
        </w:rPr>
        <w:lastRenderedPageBreak/>
        <w:drawing>
          <wp:inline distT="0" distB="0" distL="0" distR="0">
            <wp:extent cx="5902506" cy="781050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321" cy="7820842"/>
                    </a:xfrm>
                    <a:prstGeom prst="rect">
                      <a:avLst/>
                    </a:prstGeom>
                    <a:noFill/>
                    <a:ln>
                      <a:noFill/>
                    </a:ln>
                  </pic:spPr>
                </pic:pic>
              </a:graphicData>
            </a:graphic>
          </wp:inline>
        </w:drawing>
      </w:r>
    </w:p>
    <w:p w:rsidR="00397F41" w:rsidRDefault="00397F41" w:rsidP="00F21A9F">
      <w:pPr>
        <w:jc w:val="center"/>
        <w:rPr>
          <w:color w:val="FF0000"/>
          <w:sz w:val="14"/>
        </w:rPr>
      </w:pPr>
    </w:p>
    <w:p w:rsidR="00397F41" w:rsidRDefault="00397F41" w:rsidP="00F21A9F">
      <w:pPr>
        <w:jc w:val="center"/>
        <w:rPr>
          <w:color w:val="FF0000"/>
          <w:sz w:val="14"/>
        </w:rPr>
      </w:pPr>
    </w:p>
    <w:p w:rsidR="00397F41" w:rsidRPr="00397F41" w:rsidRDefault="00397F41" w:rsidP="00397F41">
      <w:pPr>
        <w:pStyle w:val="Ttulo1"/>
        <w:shd w:val="clear" w:color="auto" w:fill="F6F6F6"/>
        <w:spacing w:before="0" w:beforeAutospacing="0" w:after="0" w:afterAutospacing="0"/>
        <w:rPr>
          <w:rFonts w:ascii="cooper_hewittmedium" w:hAnsi="cooper_hewittmedium"/>
          <w:color w:val="273B47"/>
          <w:sz w:val="54"/>
          <w:szCs w:val="54"/>
        </w:rPr>
      </w:pPr>
      <w:r>
        <w:rPr>
          <w:rFonts w:ascii="cooper_hewittmedium" w:hAnsi="cooper_hewittmedium"/>
          <w:color w:val="273B47"/>
          <w:sz w:val="54"/>
          <w:szCs w:val="54"/>
        </w:rPr>
        <w:lastRenderedPageBreak/>
        <w:t>Posicionamiento en CSS</w:t>
      </w:r>
    </w:p>
    <w:p w:rsidR="00397F41" w:rsidRPr="00397F41" w:rsidRDefault="00397F41" w:rsidP="00397F41">
      <w:pPr>
        <w:shd w:val="clear" w:color="auto" w:fill="FFFFFF"/>
        <w:spacing w:before="240" w:after="240" w:line="240" w:lineRule="auto"/>
        <w:jc w:val="both"/>
        <w:rPr>
          <w:rFonts w:ascii="Arial" w:eastAsia="Times New Roman" w:hAnsi="Arial" w:cs="Arial"/>
          <w:color w:val="273B47"/>
          <w:szCs w:val="30"/>
          <w:lang w:eastAsia="es-MX"/>
        </w:rPr>
      </w:pPr>
      <w:r w:rsidRPr="00397F41">
        <w:rPr>
          <w:rFonts w:ascii="Arial" w:eastAsia="Times New Roman" w:hAnsi="Arial" w:cs="Arial"/>
          <w:color w:val="273B47"/>
          <w:szCs w:val="30"/>
          <w:lang w:eastAsia="es-MX"/>
        </w:rPr>
        <w:t>El posicionamiento en CSS es una de las cosas más importantes, pues establece cómo van a estar ubicados nuestros elementos en la pantalla.</w:t>
      </w:r>
    </w:p>
    <w:p w:rsidR="00397F41" w:rsidRPr="00397F41" w:rsidRDefault="00397F41" w:rsidP="00397F41">
      <w:pPr>
        <w:shd w:val="clear" w:color="auto" w:fill="FFFFFF"/>
        <w:spacing w:before="240" w:after="240" w:line="240" w:lineRule="auto"/>
        <w:jc w:val="both"/>
        <w:rPr>
          <w:rFonts w:ascii="Arial" w:eastAsia="Times New Roman" w:hAnsi="Arial" w:cs="Arial"/>
          <w:color w:val="273B47"/>
          <w:szCs w:val="30"/>
          <w:lang w:eastAsia="es-MX"/>
        </w:rPr>
      </w:pPr>
      <w:r w:rsidRPr="00397F41">
        <w:rPr>
          <w:rFonts w:ascii="Arial" w:eastAsia="Times New Roman" w:hAnsi="Arial" w:cs="Arial"/>
          <w:color w:val="273B47"/>
          <w:szCs w:val="30"/>
          <w:lang w:eastAsia="es-MX"/>
        </w:rPr>
        <w:t>En CSS los elementos se posicionan utilizando las propiedades top (superior), bottom (inferior), left (izquierda) y right (derecha), pero sólo funcionarán si la propiedad position está establecida. Esto quiere decir que si quiero que mi elemento div esté completamente a la derecha, debo escribir en mi CSS lo siguiente:</w:t>
      </w:r>
    </w:p>
    <w:p w:rsidR="00397F41" w:rsidRPr="00397F41" w:rsidRDefault="00397F41" w:rsidP="00397F41">
      <w:pPr>
        <w:shd w:val="clear" w:color="auto" w:fill="FFFFFF"/>
        <w:spacing w:after="0" w:line="240" w:lineRule="auto"/>
        <w:jc w:val="both"/>
        <w:rPr>
          <w:rFonts w:ascii="Arial" w:eastAsia="Times New Roman" w:hAnsi="Arial" w:cs="Arial"/>
          <w:color w:val="273B47"/>
          <w:szCs w:val="30"/>
          <w:lang w:val="en-US" w:eastAsia="es-MX"/>
        </w:rPr>
      </w:pPr>
      <w:r w:rsidRPr="00397F41">
        <w:rPr>
          <w:rFonts w:ascii="Consolas" w:eastAsia="Times New Roman" w:hAnsi="Consolas" w:cs="Courier New"/>
          <w:color w:val="273B47"/>
          <w:sz w:val="18"/>
          <w:szCs w:val="24"/>
          <w:lang w:val="en-US" w:eastAsia="es-MX"/>
        </w:rPr>
        <w:t>div { position: absolute: right: 0px; }</w:t>
      </w:r>
    </w:p>
    <w:p w:rsidR="00397F41" w:rsidRPr="00397F41" w:rsidRDefault="00397F41" w:rsidP="00397F41">
      <w:pPr>
        <w:shd w:val="clear" w:color="auto" w:fill="FFFFFF"/>
        <w:spacing w:after="0" w:line="240" w:lineRule="auto"/>
        <w:jc w:val="both"/>
        <w:rPr>
          <w:rFonts w:ascii="Arial" w:eastAsia="Times New Roman" w:hAnsi="Arial" w:cs="Arial"/>
          <w:color w:val="273B47"/>
          <w:szCs w:val="30"/>
          <w:lang w:eastAsia="es-MX"/>
        </w:rPr>
      </w:pPr>
      <w:r w:rsidRPr="00397F41">
        <w:rPr>
          <w:rFonts w:ascii="Arial" w:eastAsia="Times New Roman" w:hAnsi="Arial" w:cs="Arial"/>
          <w:color w:val="273B47"/>
          <w:szCs w:val="30"/>
          <w:lang w:eastAsia="es-MX"/>
        </w:rPr>
        <w:t>La propiedad </w:t>
      </w:r>
      <w:r w:rsidRPr="00397F41">
        <w:rPr>
          <w:rFonts w:ascii="Arial" w:eastAsia="Times New Roman" w:hAnsi="Arial" w:cs="Arial"/>
          <w:b/>
          <w:bCs/>
          <w:color w:val="273B47"/>
          <w:szCs w:val="30"/>
          <w:lang w:eastAsia="es-MX"/>
        </w:rPr>
        <w:t>position</w:t>
      </w:r>
      <w:r w:rsidRPr="00397F41">
        <w:rPr>
          <w:rFonts w:ascii="Arial" w:eastAsia="Times New Roman" w:hAnsi="Arial" w:cs="Arial"/>
          <w:color w:val="273B47"/>
          <w:szCs w:val="30"/>
          <w:lang w:eastAsia="es-MX"/>
        </w:rPr>
        <w:t> tiene 7 valores diferentes: relative, absolute, fixed, sticky, static, initial e inherit. Veremos de qué se tratan:</w:t>
      </w:r>
    </w:p>
    <w:p w:rsidR="00397F41" w:rsidRDefault="00397F41" w:rsidP="00F21A9F">
      <w:pPr>
        <w:jc w:val="center"/>
        <w:rPr>
          <w:color w:val="FF0000"/>
          <w:sz w:val="14"/>
        </w:rPr>
      </w:pPr>
      <w:r>
        <w:rPr>
          <w:noProof/>
          <w:lang w:eastAsia="es-MX"/>
        </w:rPr>
        <w:drawing>
          <wp:inline distT="0" distB="0" distL="0" distR="0">
            <wp:extent cx="5773975" cy="5974080"/>
            <wp:effectExtent l="0" t="0" r="0" b="7620"/>
            <wp:docPr id="35" name="Imagen 35" descr="Posicionamiento en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icionamiento en C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0923" cy="5991615"/>
                    </a:xfrm>
                    <a:prstGeom prst="rect">
                      <a:avLst/>
                    </a:prstGeom>
                    <a:noFill/>
                    <a:ln>
                      <a:noFill/>
                    </a:ln>
                  </pic:spPr>
                </pic:pic>
              </a:graphicData>
            </a:graphic>
          </wp:inline>
        </w:drawing>
      </w:r>
    </w:p>
    <w:p w:rsidR="00D906B7" w:rsidRPr="00D906B7" w:rsidRDefault="00D906B7" w:rsidP="00D906B7">
      <w:pPr>
        <w:pStyle w:val="Ttulo1"/>
        <w:pBdr>
          <w:bottom w:val="single" w:sz="6" w:space="11" w:color="E9E9E9"/>
        </w:pBdr>
        <w:spacing w:before="0" w:beforeAutospacing="0" w:after="225" w:afterAutospacing="0"/>
        <w:jc w:val="center"/>
        <w:rPr>
          <w:rFonts w:ascii="cooper_hewittmedium" w:hAnsi="cooper_hewittmedium"/>
          <w:i/>
          <w:color w:val="000000"/>
          <w:spacing w:val="-2"/>
          <w:sz w:val="46"/>
          <w:szCs w:val="36"/>
          <w:u w:val="single"/>
        </w:rPr>
      </w:pPr>
      <w:r w:rsidRPr="00D906B7">
        <w:rPr>
          <w:rFonts w:ascii="cooper_hewittmedium" w:hAnsi="cooper_hewittmedium"/>
          <w:i/>
          <w:color w:val="000000"/>
          <w:spacing w:val="-2"/>
          <w:sz w:val="46"/>
          <w:szCs w:val="36"/>
          <w:u w:val="single"/>
        </w:rPr>
        <w:lastRenderedPageBreak/>
        <w:t>Arquitectura CSS</w:t>
      </w:r>
    </w:p>
    <w:p w:rsidR="00780CD6" w:rsidRDefault="00780CD6" w:rsidP="00780CD6">
      <w:pPr>
        <w:pStyle w:val="Ttulo1"/>
        <w:pBdr>
          <w:bottom w:val="single" w:sz="6" w:space="11" w:color="E9E9E9"/>
        </w:pBdr>
        <w:spacing w:before="0" w:beforeAutospacing="0" w:after="225" w:afterAutospacing="0"/>
        <w:jc w:val="both"/>
        <w:rPr>
          <w:rFonts w:ascii="cooper_hewittmedium" w:hAnsi="cooper_hewittmedium"/>
          <w:color w:val="000000"/>
          <w:spacing w:val="-2"/>
          <w:sz w:val="38"/>
          <w:szCs w:val="36"/>
        </w:rPr>
      </w:pPr>
      <w:r w:rsidRPr="00780CD6">
        <w:rPr>
          <w:rFonts w:ascii="cooper_hewittmedium" w:hAnsi="cooper_hewittmedium"/>
          <w:color w:val="000000"/>
          <w:spacing w:val="-2"/>
          <w:sz w:val="38"/>
          <w:szCs w:val="36"/>
        </w:rPr>
        <w:t>¿Qué son y para qué nos sirven las arquitecturas CSS?</w:t>
      </w:r>
    </w:p>
    <w:p w:rsidR="00D906B7" w:rsidRPr="00D906B7" w:rsidRDefault="00D906B7" w:rsidP="00D906B7">
      <w:pPr>
        <w:pStyle w:val="Ttulo1"/>
        <w:pBdr>
          <w:bottom w:val="single" w:sz="6" w:space="11" w:color="E9E9E9"/>
        </w:pBdr>
        <w:spacing w:before="0" w:beforeAutospacing="0" w:after="225"/>
        <w:jc w:val="both"/>
        <w:rPr>
          <w:rFonts w:ascii="Arial" w:hAnsi="Arial" w:cs="Arial"/>
          <w:color w:val="000000"/>
          <w:spacing w:val="-2"/>
          <w:sz w:val="24"/>
          <w:szCs w:val="24"/>
        </w:rPr>
      </w:pPr>
      <w:ins w:id="0" w:author="Unknown">
        <w:r w:rsidRPr="00D906B7">
          <w:rPr>
            <w:rFonts w:ascii="Arial" w:hAnsi="Arial" w:cs="Arial"/>
            <w:color w:val="000000"/>
            <w:spacing w:val="-2"/>
            <w:sz w:val="24"/>
            <w:szCs w:val="24"/>
          </w:rPr>
          <w:t>Los objetivos son</w:t>
        </w:r>
      </w:ins>
      <w:r w:rsidRPr="00D906B7">
        <w:rPr>
          <w:rFonts w:ascii="Arial" w:hAnsi="Arial" w:cs="Arial"/>
          <w:color w:val="000000"/>
          <w:spacing w:val="-2"/>
          <w:sz w:val="24"/>
          <w:szCs w:val="24"/>
        </w:rPr>
        <w:t>:</w:t>
      </w:r>
    </w:p>
    <w:p w:rsidR="00D906B7" w:rsidRPr="00D906B7" w:rsidRDefault="00D906B7" w:rsidP="00D906B7">
      <w:pPr>
        <w:pStyle w:val="Ttulo1"/>
        <w:numPr>
          <w:ilvl w:val="0"/>
          <w:numId w:val="4"/>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Predecible &gt; Escribir reglas claras.</w:t>
      </w:r>
    </w:p>
    <w:p w:rsidR="00D906B7" w:rsidRPr="00D906B7" w:rsidRDefault="00D906B7" w:rsidP="00D906B7">
      <w:pPr>
        <w:pStyle w:val="Ttulo1"/>
        <w:numPr>
          <w:ilvl w:val="0"/>
          <w:numId w:val="4"/>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Reutilizable &gt; No escribir código redundante.</w:t>
      </w:r>
    </w:p>
    <w:p w:rsidR="00D906B7" w:rsidRPr="00D906B7" w:rsidRDefault="00D906B7" w:rsidP="00D906B7">
      <w:pPr>
        <w:pStyle w:val="Ttulo1"/>
        <w:numPr>
          <w:ilvl w:val="0"/>
          <w:numId w:val="4"/>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Mantenible &gt; Que sea fácil de leer y adaptarnos a los estándares.</w:t>
      </w:r>
    </w:p>
    <w:p w:rsidR="00D906B7" w:rsidRPr="00D906B7" w:rsidRDefault="00D906B7" w:rsidP="00D906B7">
      <w:pPr>
        <w:pStyle w:val="Ttulo1"/>
        <w:numPr>
          <w:ilvl w:val="0"/>
          <w:numId w:val="4"/>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Escalable &gt; Que pueda crecer fácilmente pero sin afectar el rendimiento.</w:t>
      </w:r>
    </w:p>
    <w:p w:rsidR="00D906B7" w:rsidRPr="00D906B7" w:rsidRDefault="00D906B7" w:rsidP="00D906B7">
      <w:pPr>
        <w:pStyle w:val="Ttulo1"/>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B</w:t>
      </w:r>
      <w:ins w:id="1" w:author="Unknown">
        <w:r w:rsidRPr="00D906B7">
          <w:rPr>
            <w:rFonts w:ascii="Arial" w:hAnsi="Arial" w:cs="Arial"/>
            <w:color w:val="000000"/>
            <w:spacing w:val="-2"/>
            <w:sz w:val="24"/>
            <w:szCs w:val="24"/>
          </w:rPr>
          <w:t xml:space="preserve">uenas </w:t>
        </w:r>
      </w:ins>
      <w:r w:rsidRPr="00D906B7">
        <w:rPr>
          <w:rFonts w:ascii="Arial" w:hAnsi="Arial" w:cs="Arial"/>
          <w:color w:val="000000"/>
          <w:spacing w:val="-2"/>
          <w:sz w:val="24"/>
          <w:szCs w:val="24"/>
        </w:rPr>
        <w:t>prácticas</w:t>
      </w:r>
    </w:p>
    <w:p w:rsidR="00D906B7" w:rsidRPr="00D906B7" w:rsidRDefault="00D906B7" w:rsidP="00D906B7">
      <w:pPr>
        <w:pStyle w:val="Ttulo1"/>
        <w:numPr>
          <w:ilvl w:val="0"/>
          <w:numId w:val="5"/>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Establecer reglas para que el equipo se entienda.</w:t>
      </w:r>
    </w:p>
    <w:p w:rsidR="00D906B7" w:rsidRPr="00D906B7" w:rsidRDefault="00D906B7" w:rsidP="00D906B7">
      <w:pPr>
        <w:pStyle w:val="Ttulo1"/>
        <w:numPr>
          <w:ilvl w:val="0"/>
          <w:numId w:val="5"/>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Explicar la estructura base o dar los fundamentos del proyecto a un nuevo integrante.</w:t>
      </w:r>
    </w:p>
    <w:p w:rsidR="00D906B7" w:rsidRPr="00D906B7" w:rsidRDefault="00D906B7" w:rsidP="00D906B7">
      <w:pPr>
        <w:pStyle w:val="Ttulo1"/>
        <w:numPr>
          <w:ilvl w:val="0"/>
          <w:numId w:val="5"/>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Evitar hojas de estilo muy extensas</w:t>
      </w:r>
    </w:p>
    <w:p w:rsidR="00D906B7" w:rsidRDefault="00D906B7" w:rsidP="00D906B7">
      <w:pPr>
        <w:pStyle w:val="Ttulo1"/>
        <w:numPr>
          <w:ilvl w:val="0"/>
          <w:numId w:val="5"/>
        </w:numPr>
        <w:pBdr>
          <w:bottom w:val="single" w:sz="6" w:space="11" w:color="E9E9E9"/>
        </w:pBdr>
        <w:spacing w:before="0" w:beforeAutospacing="0" w:after="225"/>
        <w:jc w:val="both"/>
        <w:rPr>
          <w:rFonts w:ascii="Arial" w:hAnsi="Arial" w:cs="Arial"/>
          <w:color w:val="000000"/>
          <w:spacing w:val="-2"/>
          <w:sz w:val="24"/>
          <w:szCs w:val="24"/>
        </w:rPr>
      </w:pPr>
      <w:r w:rsidRPr="00D906B7">
        <w:rPr>
          <w:rFonts w:ascii="Arial" w:hAnsi="Arial" w:cs="Arial"/>
          <w:color w:val="000000"/>
          <w:spacing w:val="-2"/>
          <w:sz w:val="24"/>
          <w:szCs w:val="24"/>
        </w:rPr>
        <w:t>Tener una buena documentación explicando ciertos aspectos del código.</w:t>
      </w:r>
    </w:p>
    <w:p w:rsidR="00104E5F" w:rsidRDefault="00104E5F" w:rsidP="00104E5F">
      <w:pPr>
        <w:pStyle w:val="Ttulo1"/>
        <w:pBdr>
          <w:bottom w:val="single" w:sz="6" w:space="11" w:color="E9E9E9"/>
        </w:pBdr>
        <w:spacing w:before="0" w:beforeAutospacing="0" w:after="225"/>
        <w:ind w:left="720"/>
        <w:jc w:val="both"/>
        <w:rPr>
          <w:rFonts w:ascii="Arial" w:hAnsi="Arial" w:cs="Arial"/>
          <w:color w:val="000000"/>
          <w:spacing w:val="-2"/>
          <w:sz w:val="24"/>
          <w:szCs w:val="24"/>
        </w:rPr>
      </w:pPr>
    </w:p>
    <w:p w:rsidR="00104E5F" w:rsidRDefault="00104E5F" w:rsidP="00104E5F">
      <w:pPr>
        <w:pStyle w:val="Ttulo1"/>
        <w:pBdr>
          <w:bottom w:val="single" w:sz="6" w:space="11" w:color="E9E9E9"/>
        </w:pBdr>
        <w:spacing w:before="0" w:beforeAutospacing="0" w:after="225"/>
        <w:ind w:left="720"/>
        <w:jc w:val="both"/>
        <w:rPr>
          <w:rFonts w:ascii="Arial" w:hAnsi="Arial" w:cs="Arial"/>
          <w:color w:val="000000"/>
          <w:spacing w:val="-2"/>
          <w:sz w:val="24"/>
          <w:szCs w:val="24"/>
        </w:rPr>
      </w:pPr>
    </w:p>
    <w:p w:rsidR="00104E5F" w:rsidRPr="00D906B7" w:rsidRDefault="00104E5F" w:rsidP="00104E5F">
      <w:pPr>
        <w:pStyle w:val="Ttulo1"/>
        <w:pBdr>
          <w:bottom w:val="single" w:sz="6" w:space="11" w:color="E9E9E9"/>
        </w:pBdr>
        <w:spacing w:before="0" w:beforeAutospacing="0" w:after="225"/>
        <w:ind w:left="720"/>
        <w:jc w:val="both"/>
        <w:rPr>
          <w:rFonts w:ascii="Arial" w:hAnsi="Arial" w:cs="Arial"/>
          <w:color w:val="000000"/>
          <w:spacing w:val="-2"/>
          <w:sz w:val="24"/>
          <w:szCs w:val="24"/>
        </w:rPr>
      </w:pPr>
    </w:p>
    <w:p w:rsidR="00D906B7" w:rsidRDefault="00D906B7" w:rsidP="00780CD6">
      <w:pPr>
        <w:pStyle w:val="Ttulo1"/>
        <w:pBdr>
          <w:bottom w:val="single" w:sz="6" w:space="11" w:color="E9E9E9"/>
        </w:pBdr>
        <w:spacing w:before="0" w:beforeAutospacing="0" w:after="225" w:afterAutospacing="0"/>
        <w:jc w:val="both"/>
        <w:rPr>
          <w:rFonts w:ascii="Arial" w:hAnsi="Arial" w:cs="Arial"/>
          <w:b w:val="0"/>
          <w:color w:val="000000"/>
          <w:spacing w:val="-2"/>
          <w:sz w:val="24"/>
          <w:szCs w:val="24"/>
        </w:rPr>
      </w:pPr>
    </w:p>
    <w:p w:rsidR="00104E5F" w:rsidRDefault="00104E5F" w:rsidP="00104E5F">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lang w:val="en-US"/>
        </w:rPr>
      </w:pPr>
      <w:r w:rsidRPr="00104E5F">
        <w:rPr>
          <w:rFonts w:ascii="cooper_hewittmedium" w:hAnsi="cooper_hewittmedium"/>
          <w:color w:val="000000"/>
          <w:spacing w:val="-2"/>
          <w:sz w:val="36"/>
          <w:szCs w:val="36"/>
          <w:lang w:val="en-US"/>
        </w:rPr>
        <w:t>OOCSS, BEM, SMACSS, ITCSS y Atomic Design</w:t>
      </w:r>
    </w:p>
    <w:p w:rsidR="00104E5F" w:rsidRPr="00104E5F" w:rsidRDefault="00104E5F" w:rsidP="00104E5F">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lang w:val="en-US"/>
        </w:rPr>
      </w:pPr>
      <w:r w:rsidRPr="00104E5F">
        <w:rPr>
          <w:rFonts w:ascii="cooper_hewittmedium" w:hAnsi="cooper_hewittmedium"/>
          <w:noProof/>
          <w:color w:val="000000"/>
          <w:spacing w:val="-2"/>
          <w:sz w:val="36"/>
          <w:szCs w:val="36"/>
        </w:rPr>
        <w:drawing>
          <wp:inline distT="0" distB="0" distL="0" distR="0" wp14:anchorId="4D171C9D" wp14:editId="2C3B1107">
            <wp:extent cx="3366654" cy="2017402"/>
            <wp:effectExtent l="0" t="0" r="571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8872" cy="2018731"/>
                    </a:xfrm>
                    <a:prstGeom prst="rect">
                      <a:avLst/>
                    </a:prstGeom>
                  </pic:spPr>
                </pic:pic>
              </a:graphicData>
            </a:graphic>
          </wp:inline>
        </w:drawing>
      </w:r>
    </w:p>
    <w:p w:rsidR="00104E5F" w:rsidRDefault="00104E5F" w:rsidP="00780CD6">
      <w:pPr>
        <w:pStyle w:val="Ttulo1"/>
        <w:pBdr>
          <w:bottom w:val="single" w:sz="6" w:space="11" w:color="E9E9E9"/>
        </w:pBdr>
        <w:spacing w:before="0" w:beforeAutospacing="0" w:after="225" w:afterAutospacing="0"/>
        <w:jc w:val="both"/>
        <w:rPr>
          <w:rFonts w:ascii="Arial" w:hAnsi="Arial" w:cs="Arial"/>
          <w:b w:val="0"/>
          <w:color w:val="000000"/>
          <w:spacing w:val="-2"/>
          <w:sz w:val="24"/>
          <w:szCs w:val="24"/>
          <w:lang w:val="en-US"/>
        </w:rPr>
      </w:pPr>
      <w:r w:rsidRPr="00104E5F">
        <w:rPr>
          <w:rFonts w:ascii="Arial" w:hAnsi="Arial" w:cs="Arial"/>
          <w:b w:val="0"/>
          <w:noProof/>
          <w:color w:val="000000"/>
          <w:spacing w:val="-2"/>
          <w:sz w:val="24"/>
          <w:szCs w:val="24"/>
        </w:rPr>
        <w:lastRenderedPageBreak/>
        <w:drawing>
          <wp:inline distT="0" distB="0" distL="0" distR="0" wp14:anchorId="1AB6BA5E" wp14:editId="0DF0CD11">
            <wp:extent cx="5612130" cy="431990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319905"/>
                    </a:xfrm>
                    <a:prstGeom prst="rect">
                      <a:avLst/>
                    </a:prstGeom>
                  </pic:spPr>
                </pic:pic>
              </a:graphicData>
            </a:graphic>
          </wp:inline>
        </w:drawing>
      </w:r>
    </w:p>
    <w:p w:rsidR="00104E5F" w:rsidRDefault="00104E5F" w:rsidP="00780CD6">
      <w:pPr>
        <w:pStyle w:val="Ttulo1"/>
        <w:pBdr>
          <w:bottom w:val="single" w:sz="6" w:space="11" w:color="E9E9E9"/>
        </w:pBdr>
        <w:spacing w:before="0" w:beforeAutospacing="0" w:after="225" w:afterAutospacing="0"/>
        <w:jc w:val="both"/>
        <w:rPr>
          <w:rFonts w:ascii="Arial" w:hAnsi="Arial" w:cs="Arial"/>
          <w:b w:val="0"/>
          <w:color w:val="000000"/>
          <w:spacing w:val="-2"/>
          <w:sz w:val="24"/>
          <w:szCs w:val="24"/>
          <w:lang w:val="en-US"/>
        </w:rPr>
      </w:pPr>
    </w:p>
    <w:p w:rsidR="00104E5F" w:rsidRDefault="00104E5F" w:rsidP="00780CD6">
      <w:pPr>
        <w:pStyle w:val="Ttulo1"/>
        <w:pBdr>
          <w:bottom w:val="single" w:sz="6" w:space="11" w:color="E9E9E9"/>
        </w:pBdr>
        <w:spacing w:before="0" w:beforeAutospacing="0" w:after="225" w:afterAutospacing="0"/>
        <w:jc w:val="both"/>
        <w:rPr>
          <w:rFonts w:ascii="Arial" w:hAnsi="Arial" w:cs="Arial"/>
          <w:b w:val="0"/>
          <w:color w:val="000000"/>
          <w:spacing w:val="-2"/>
          <w:sz w:val="24"/>
          <w:szCs w:val="24"/>
          <w:lang w:val="en-US"/>
        </w:rPr>
      </w:pPr>
    </w:p>
    <w:p w:rsidR="00104E5F" w:rsidRDefault="00104E5F" w:rsidP="00780CD6">
      <w:pPr>
        <w:pStyle w:val="Ttulo1"/>
        <w:pBdr>
          <w:bottom w:val="single" w:sz="6" w:space="11" w:color="E9E9E9"/>
        </w:pBdr>
        <w:spacing w:before="0" w:beforeAutospacing="0" w:after="225" w:afterAutospacing="0"/>
        <w:jc w:val="both"/>
        <w:rPr>
          <w:rFonts w:ascii="Arial" w:hAnsi="Arial" w:cs="Arial"/>
          <w:b w:val="0"/>
          <w:color w:val="000000"/>
          <w:spacing w:val="-2"/>
          <w:sz w:val="24"/>
          <w:szCs w:val="24"/>
          <w:lang w:val="en-US"/>
        </w:rPr>
      </w:pPr>
    </w:p>
    <w:p w:rsidR="00104E5F" w:rsidRDefault="00104E5F" w:rsidP="00104E5F">
      <w:pPr>
        <w:pStyle w:val="Ttulo1"/>
        <w:pBdr>
          <w:bottom w:val="single" w:sz="6" w:space="11" w:color="E9E9E9"/>
        </w:pBdr>
        <w:spacing w:before="0" w:beforeAutospacing="0" w:after="225" w:afterAutospacing="0"/>
        <w:jc w:val="center"/>
        <w:rPr>
          <w:rFonts w:ascii="Arial" w:hAnsi="Arial" w:cs="Arial"/>
          <w:b w:val="0"/>
          <w:color w:val="000000"/>
          <w:spacing w:val="-2"/>
          <w:sz w:val="24"/>
          <w:szCs w:val="24"/>
          <w:lang w:val="en-US"/>
        </w:rPr>
      </w:pPr>
      <w:r w:rsidRPr="00104E5F">
        <w:rPr>
          <w:rFonts w:ascii="Arial" w:hAnsi="Arial" w:cs="Arial"/>
          <w:b w:val="0"/>
          <w:noProof/>
          <w:color w:val="000000"/>
          <w:spacing w:val="-2"/>
          <w:sz w:val="24"/>
          <w:szCs w:val="24"/>
        </w:rPr>
        <w:drawing>
          <wp:inline distT="0" distB="0" distL="0" distR="0" wp14:anchorId="7FAB61EF" wp14:editId="315536B7">
            <wp:extent cx="3886200" cy="2608389"/>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7919" cy="2609543"/>
                    </a:xfrm>
                    <a:prstGeom prst="rect">
                      <a:avLst/>
                    </a:prstGeom>
                  </pic:spPr>
                </pic:pic>
              </a:graphicData>
            </a:graphic>
          </wp:inline>
        </w:drawing>
      </w:r>
    </w:p>
    <w:p w:rsidR="00104E5F" w:rsidRDefault="00104E5F" w:rsidP="00104E5F">
      <w:pPr>
        <w:pStyle w:val="Ttulo1"/>
        <w:pBdr>
          <w:bottom w:val="single" w:sz="6" w:space="11" w:color="E9E9E9"/>
        </w:pBdr>
        <w:spacing w:before="0" w:beforeAutospacing="0" w:after="225" w:afterAutospacing="0"/>
        <w:jc w:val="center"/>
        <w:rPr>
          <w:rFonts w:ascii="Arial" w:hAnsi="Arial" w:cs="Arial"/>
          <w:b w:val="0"/>
          <w:color w:val="000000"/>
          <w:spacing w:val="-2"/>
          <w:sz w:val="24"/>
          <w:szCs w:val="24"/>
          <w:lang w:val="en-US"/>
        </w:rPr>
      </w:pPr>
      <w:r w:rsidRPr="00104E5F">
        <w:rPr>
          <w:rFonts w:ascii="Arial" w:hAnsi="Arial" w:cs="Arial"/>
          <w:b w:val="0"/>
          <w:noProof/>
          <w:color w:val="000000"/>
          <w:spacing w:val="-2"/>
          <w:sz w:val="24"/>
          <w:szCs w:val="24"/>
        </w:rPr>
        <w:lastRenderedPageBreak/>
        <w:drawing>
          <wp:inline distT="0" distB="0" distL="0" distR="0" wp14:anchorId="159A3431" wp14:editId="67804134">
            <wp:extent cx="5612130" cy="32321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232150"/>
                    </a:xfrm>
                    <a:prstGeom prst="rect">
                      <a:avLst/>
                    </a:prstGeom>
                  </pic:spPr>
                </pic:pic>
              </a:graphicData>
            </a:graphic>
          </wp:inline>
        </w:drawing>
      </w:r>
    </w:p>
    <w:p w:rsidR="00034CC8" w:rsidRDefault="00034CC8" w:rsidP="00104E5F">
      <w:pPr>
        <w:pStyle w:val="Ttulo1"/>
        <w:pBdr>
          <w:bottom w:val="single" w:sz="6" w:space="11" w:color="E9E9E9"/>
        </w:pBdr>
        <w:spacing w:before="0" w:beforeAutospacing="0" w:after="225" w:afterAutospacing="0"/>
        <w:jc w:val="center"/>
        <w:rPr>
          <w:rFonts w:ascii="Arial" w:hAnsi="Arial" w:cs="Arial"/>
          <w:b w:val="0"/>
          <w:color w:val="000000"/>
          <w:spacing w:val="-2"/>
          <w:sz w:val="24"/>
          <w:szCs w:val="24"/>
          <w:lang w:val="en-US"/>
        </w:rPr>
      </w:pPr>
    </w:p>
    <w:p w:rsidR="00034CC8" w:rsidRDefault="00034CC8" w:rsidP="00104E5F">
      <w:pPr>
        <w:pStyle w:val="Ttulo1"/>
        <w:pBdr>
          <w:bottom w:val="single" w:sz="6" w:space="11" w:color="E9E9E9"/>
        </w:pBdr>
        <w:spacing w:before="0" w:beforeAutospacing="0" w:after="225" w:afterAutospacing="0"/>
        <w:jc w:val="center"/>
        <w:rPr>
          <w:rFonts w:ascii="Arial" w:hAnsi="Arial" w:cs="Arial"/>
          <w:b w:val="0"/>
          <w:color w:val="000000"/>
          <w:spacing w:val="-2"/>
          <w:sz w:val="24"/>
          <w:szCs w:val="24"/>
          <w:lang w:val="en-US"/>
        </w:rPr>
      </w:pPr>
    </w:p>
    <w:p w:rsidR="00034CC8" w:rsidRPr="00104E5F" w:rsidRDefault="00034CC8" w:rsidP="00104E5F">
      <w:pPr>
        <w:pStyle w:val="Ttulo1"/>
        <w:pBdr>
          <w:bottom w:val="single" w:sz="6" w:space="11" w:color="E9E9E9"/>
        </w:pBdr>
        <w:spacing w:before="0" w:beforeAutospacing="0" w:after="225" w:afterAutospacing="0"/>
        <w:jc w:val="center"/>
        <w:rPr>
          <w:rFonts w:ascii="Arial" w:hAnsi="Arial" w:cs="Arial"/>
          <w:b w:val="0"/>
          <w:color w:val="000000"/>
          <w:spacing w:val="-2"/>
          <w:sz w:val="24"/>
          <w:szCs w:val="24"/>
          <w:lang w:val="en-US"/>
        </w:rPr>
      </w:pPr>
      <w:r w:rsidRPr="00034CC8">
        <w:rPr>
          <w:rFonts w:ascii="Arial" w:hAnsi="Arial" w:cs="Arial"/>
          <w:b w:val="0"/>
          <w:noProof/>
          <w:color w:val="000000"/>
          <w:spacing w:val="-2"/>
          <w:sz w:val="24"/>
          <w:szCs w:val="24"/>
        </w:rPr>
        <w:drawing>
          <wp:inline distT="0" distB="0" distL="0" distR="0" wp14:anchorId="00AB7CE4" wp14:editId="07E45DEC">
            <wp:extent cx="3782290" cy="2173169"/>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3547" cy="2173891"/>
                    </a:xfrm>
                    <a:prstGeom prst="rect">
                      <a:avLst/>
                    </a:prstGeom>
                  </pic:spPr>
                </pic:pic>
              </a:graphicData>
            </a:graphic>
          </wp:inline>
        </w:drawing>
      </w:r>
    </w:p>
    <w:p w:rsidR="00780CD6" w:rsidRDefault="00034CC8" w:rsidP="00390B7E">
      <w:pPr>
        <w:jc w:val="center"/>
        <w:rPr>
          <w:rFonts w:ascii="Arial" w:hAnsi="Arial" w:cs="Arial"/>
          <w:sz w:val="24"/>
          <w:lang w:val="en-US"/>
        </w:rPr>
      </w:pPr>
      <w:r w:rsidRPr="00034CC8">
        <w:rPr>
          <w:rFonts w:ascii="Arial" w:hAnsi="Arial" w:cs="Arial"/>
          <w:noProof/>
          <w:sz w:val="24"/>
          <w:lang w:eastAsia="es-MX"/>
        </w:rPr>
        <w:lastRenderedPageBreak/>
        <w:drawing>
          <wp:inline distT="0" distB="0" distL="0" distR="0" wp14:anchorId="004225B8" wp14:editId="16E7057C">
            <wp:extent cx="3531549" cy="2514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6746" cy="2518301"/>
                    </a:xfrm>
                    <a:prstGeom prst="rect">
                      <a:avLst/>
                    </a:prstGeom>
                  </pic:spPr>
                </pic:pic>
              </a:graphicData>
            </a:graphic>
          </wp:inline>
        </w:drawing>
      </w:r>
    </w:p>
    <w:p w:rsidR="00034CC8" w:rsidRDefault="00034CC8" w:rsidP="00780CD6">
      <w:pPr>
        <w:jc w:val="both"/>
        <w:rPr>
          <w:rFonts w:ascii="Arial" w:hAnsi="Arial" w:cs="Arial"/>
          <w:sz w:val="24"/>
          <w:lang w:val="en-US"/>
        </w:rPr>
      </w:pPr>
    </w:p>
    <w:p w:rsidR="00034CC8" w:rsidRDefault="00034CC8" w:rsidP="00390B7E">
      <w:pPr>
        <w:jc w:val="center"/>
        <w:rPr>
          <w:rFonts w:ascii="Arial" w:hAnsi="Arial" w:cs="Arial"/>
          <w:sz w:val="24"/>
          <w:lang w:val="en-US"/>
        </w:rPr>
      </w:pPr>
      <w:r w:rsidRPr="00034CC8">
        <w:rPr>
          <w:rFonts w:ascii="Arial" w:hAnsi="Arial" w:cs="Arial"/>
          <w:noProof/>
          <w:sz w:val="24"/>
          <w:lang w:eastAsia="es-MX"/>
        </w:rPr>
        <w:drawing>
          <wp:inline distT="0" distB="0" distL="0" distR="0" wp14:anchorId="106DF910" wp14:editId="7211A4F1">
            <wp:extent cx="4196453" cy="232756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0728" cy="2329935"/>
                    </a:xfrm>
                    <a:prstGeom prst="rect">
                      <a:avLst/>
                    </a:prstGeom>
                  </pic:spPr>
                </pic:pic>
              </a:graphicData>
            </a:graphic>
          </wp:inline>
        </w:drawing>
      </w:r>
    </w:p>
    <w:p w:rsidR="00390B7E" w:rsidRDefault="00390B7E" w:rsidP="00390B7E">
      <w:pPr>
        <w:jc w:val="center"/>
        <w:rPr>
          <w:rFonts w:ascii="Arial" w:hAnsi="Arial" w:cs="Arial"/>
          <w:sz w:val="24"/>
          <w:lang w:val="en-US"/>
        </w:rPr>
      </w:pPr>
    </w:p>
    <w:p w:rsidR="00390B7E" w:rsidRPr="00390B7E" w:rsidRDefault="00390B7E" w:rsidP="00390B7E">
      <w:pPr>
        <w:jc w:val="center"/>
        <w:rPr>
          <w:rFonts w:ascii="Arial" w:hAnsi="Arial" w:cs="Arial"/>
          <w:color w:val="FF0000"/>
          <w:sz w:val="24"/>
          <w:lang w:val="en-US"/>
        </w:rPr>
      </w:pPr>
      <w:r w:rsidRPr="00390B7E">
        <w:rPr>
          <w:rFonts w:ascii="Arial" w:hAnsi="Arial" w:cs="Arial"/>
          <w:color w:val="FF0000"/>
          <w:sz w:val="24"/>
          <w:lang w:val="en-US"/>
        </w:rPr>
        <w:t>RETO 2 (BEM)</w:t>
      </w:r>
    </w:p>
    <w:p w:rsidR="00390B7E" w:rsidRDefault="00390B7E" w:rsidP="00390B7E">
      <w:pPr>
        <w:jc w:val="center"/>
        <w:rPr>
          <w:rFonts w:ascii="Arial" w:hAnsi="Arial" w:cs="Arial"/>
          <w:sz w:val="24"/>
          <w:lang w:val="en-US"/>
        </w:rPr>
      </w:pPr>
      <w:r>
        <w:rPr>
          <w:noProof/>
          <w:lang w:eastAsia="es-MX"/>
        </w:rPr>
        <w:drawing>
          <wp:inline distT="0" distB="0" distL="0" distR="0">
            <wp:extent cx="4786264" cy="2299855"/>
            <wp:effectExtent l="0" t="0" r="0" b="5715"/>
            <wp:docPr id="42" name="Imagen 42" descr="Reto 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o 3_3.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036" t="13099" r="7662" b="14414"/>
                    <a:stretch/>
                  </pic:blipFill>
                  <pic:spPr bwMode="auto">
                    <a:xfrm>
                      <a:off x="0" y="0"/>
                      <a:ext cx="4787245" cy="2300326"/>
                    </a:xfrm>
                    <a:prstGeom prst="rect">
                      <a:avLst/>
                    </a:prstGeom>
                    <a:noFill/>
                    <a:ln>
                      <a:noFill/>
                    </a:ln>
                    <a:extLst>
                      <a:ext uri="{53640926-AAD7-44D8-BBD7-CCE9431645EC}">
                        <a14:shadowObscured xmlns:a14="http://schemas.microsoft.com/office/drawing/2010/main"/>
                      </a:ext>
                    </a:extLst>
                  </pic:spPr>
                </pic:pic>
              </a:graphicData>
            </a:graphic>
          </wp:inline>
        </w:drawing>
      </w:r>
    </w:p>
    <w:p w:rsidR="00026497" w:rsidRDefault="00026497" w:rsidP="00026497">
      <w:pPr>
        <w:pStyle w:val="Ttulo1"/>
        <w:pBdr>
          <w:bottom w:val="single" w:sz="6" w:space="11" w:color="E9E9E9"/>
        </w:pBdr>
        <w:spacing w:before="0" w:beforeAutospacing="0" w:after="225" w:afterAutospacing="0"/>
        <w:rPr>
          <w:rFonts w:ascii="cooper_hewittmedium" w:hAnsi="cooper_hewittmedium"/>
          <w:color w:val="000000"/>
          <w:spacing w:val="-2"/>
          <w:sz w:val="36"/>
          <w:szCs w:val="36"/>
        </w:rPr>
      </w:pPr>
      <w:r>
        <w:rPr>
          <w:rFonts w:ascii="cooper_hewittmedium" w:hAnsi="cooper_hewittmedium"/>
          <w:color w:val="000000"/>
          <w:spacing w:val="-2"/>
          <w:sz w:val="36"/>
          <w:szCs w:val="36"/>
        </w:rPr>
        <w:lastRenderedPageBreak/>
        <w:t>¿Qué es un componente? Analicemos nuestros diseños</w:t>
      </w:r>
    </w:p>
    <w:p w:rsidR="00026497" w:rsidRPr="00026497" w:rsidRDefault="00026497" w:rsidP="00026497">
      <w:pPr>
        <w:pStyle w:val="NormalWeb"/>
        <w:shd w:val="clear" w:color="auto" w:fill="FFFFFF"/>
        <w:spacing w:before="113" w:beforeAutospacing="0" w:after="113" w:afterAutospacing="0"/>
        <w:jc w:val="both"/>
        <w:rPr>
          <w:rFonts w:ascii="Arial" w:hAnsi="Arial" w:cs="Arial"/>
          <w:color w:val="273B47"/>
          <w:sz w:val="22"/>
        </w:rPr>
      </w:pPr>
      <w:r w:rsidRPr="00026497">
        <w:rPr>
          <w:rFonts w:ascii="Arial" w:hAnsi="Arial" w:cs="Arial"/>
          <w:color w:val="273B47"/>
          <w:sz w:val="22"/>
        </w:rPr>
        <w:t>En esta clase la profesora Estefany Aguilar nos explica qué es un componente en el mundo del frontend. También analizaremos el diseño del proyecto del curso.</w:t>
      </w:r>
    </w:p>
    <w:p w:rsidR="00026497" w:rsidRPr="00026497" w:rsidRDefault="00026497" w:rsidP="00026497">
      <w:pPr>
        <w:pStyle w:val="NormalWeb"/>
        <w:shd w:val="clear" w:color="auto" w:fill="FFFFFF"/>
        <w:spacing w:before="113" w:beforeAutospacing="0" w:after="113" w:afterAutospacing="0"/>
        <w:jc w:val="both"/>
        <w:rPr>
          <w:rFonts w:ascii="Arial" w:hAnsi="Arial" w:cs="Arial"/>
          <w:color w:val="273B47"/>
          <w:sz w:val="22"/>
        </w:rPr>
      </w:pPr>
      <w:r w:rsidRPr="00026497">
        <w:rPr>
          <w:rFonts w:ascii="Arial" w:hAnsi="Arial" w:cs="Arial"/>
          <w:color w:val="273B47"/>
          <w:sz w:val="22"/>
        </w:rPr>
        <w:t>Un componente, tanto en diseño como desarrollo web, es un elemento muy pequeño que tiene la capacidad de ser reutilizado en diferentes partes de una aplicación. Por ejemplo: botones, iconos, cards, entre otras. Puedes apreciarlos en las plataformas que visitas todos los días: Twitter, Facebook, Platzi, YouTube y muchas más.</w:t>
      </w:r>
    </w:p>
    <w:p w:rsidR="000474FF" w:rsidRDefault="00026497" w:rsidP="00026497">
      <w:pPr>
        <w:jc w:val="center"/>
        <w:rPr>
          <w:rFonts w:ascii="Arial" w:hAnsi="Arial" w:cs="Arial"/>
          <w:sz w:val="24"/>
        </w:rPr>
      </w:pPr>
      <w:r w:rsidRPr="00026497">
        <w:rPr>
          <w:rFonts w:ascii="Arial" w:hAnsi="Arial" w:cs="Arial"/>
          <w:noProof/>
          <w:sz w:val="24"/>
          <w:lang w:eastAsia="es-MX"/>
        </w:rPr>
        <w:drawing>
          <wp:inline distT="0" distB="0" distL="0" distR="0" wp14:anchorId="1BF9A94B" wp14:editId="6E671646">
            <wp:extent cx="4655127" cy="260988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8584" cy="2611822"/>
                    </a:xfrm>
                    <a:prstGeom prst="rect">
                      <a:avLst/>
                    </a:prstGeom>
                  </pic:spPr>
                </pic:pic>
              </a:graphicData>
            </a:graphic>
          </wp:inline>
        </w:drawing>
      </w:r>
    </w:p>
    <w:p w:rsidR="000474FF" w:rsidRDefault="000474FF" w:rsidP="00026497">
      <w:pPr>
        <w:jc w:val="center"/>
        <w:rPr>
          <w:rFonts w:ascii="Arial" w:hAnsi="Arial" w:cs="Arial"/>
          <w:sz w:val="24"/>
        </w:rPr>
      </w:pPr>
    </w:p>
    <w:p w:rsidR="000474FF" w:rsidRDefault="000474FF" w:rsidP="000474FF">
      <w:pPr>
        <w:pStyle w:val="Ttulo1"/>
        <w:pBdr>
          <w:bottom w:val="single" w:sz="6" w:space="11" w:color="E9E9E9"/>
        </w:pBdr>
        <w:spacing w:before="0" w:beforeAutospacing="0" w:after="225" w:afterAutospacing="0"/>
        <w:rPr>
          <w:rFonts w:ascii="cooper_hewittmedium" w:hAnsi="cooper_hewittmedium"/>
          <w:color w:val="000000"/>
          <w:spacing w:val="-2"/>
          <w:sz w:val="36"/>
          <w:szCs w:val="36"/>
        </w:rPr>
      </w:pPr>
      <w:r>
        <w:rPr>
          <w:rFonts w:ascii="cooper_hewittmedium" w:hAnsi="cooper_hewittmedium"/>
          <w:color w:val="000000"/>
          <w:spacing w:val="-2"/>
          <w:sz w:val="36"/>
          <w:szCs w:val="36"/>
        </w:rPr>
        <w:t>Creación de un carousel de imágenes con CSS: Detalle de cada item</w:t>
      </w:r>
    </w:p>
    <w:p w:rsidR="000474FF" w:rsidRPr="000474FF" w:rsidRDefault="000474FF" w:rsidP="000474FF">
      <w:pPr>
        <w:shd w:val="clear" w:color="auto" w:fill="FFFFFF"/>
        <w:spacing w:after="0" w:line="240" w:lineRule="auto"/>
        <w:jc w:val="both"/>
        <w:rPr>
          <w:rFonts w:ascii="Arial" w:eastAsia="Times New Roman" w:hAnsi="Arial" w:cs="Arial"/>
          <w:color w:val="273B47"/>
          <w:lang w:eastAsia="es-MX"/>
        </w:rPr>
      </w:pPr>
      <w:r w:rsidRPr="000474FF">
        <w:rPr>
          <w:rFonts w:ascii="Arial" w:eastAsia="Times New Roman" w:hAnsi="Arial" w:cs="Arial"/>
          <w:color w:val="273B47"/>
          <w:lang w:eastAsia="es-MX"/>
        </w:rPr>
        <w:t>El selector </w:t>
      </w:r>
      <w:r w:rsidRPr="000474FF">
        <w:rPr>
          <w:rFonts w:ascii="Arial" w:eastAsia="Times New Roman" w:hAnsi="Arial" w:cs="Arial"/>
          <w:b/>
          <w:bCs/>
          <w:color w:val="273B47"/>
          <w:lang w:eastAsia="es-MX"/>
        </w:rPr>
        <w:t>~</w:t>
      </w:r>
      <w:r w:rsidRPr="000474FF">
        <w:rPr>
          <w:rFonts w:ascii="Arial" w:eastAsia="Times New Roman" w:hAnsi="Arial" w:cs="Arial"/>
          <w:color w:val="273B47"/>
          <w:lang w:eastAsia="es-MX"/>
        </w:rPr>
        <w:t> de CSS nos permite dar estilos a todos que cumplan los requisitos y sean “hermanos directos”, es decir, que tengan el mismo elemento padre.</w:t>
      </w:r>
      <w:r w:rsidRPr="000474FF">
        <w:rPr>
          <w:rFonts w:ascii="Arial" w:eastAsia="Times New Roman" w:hAnsi="Arial" w:cs="Arial"/>
          <w:color w:val="273B47"/>
          <w:lang w:eastAsia="es-MX"/>
        </w:rPr>
        <w:br/>
        <w:t>Por ejemplo:</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.PrimerTitulo ~ </w:t>
      </w:r>
      <w:r w:rsidRPr="000474FF">
        <w:rPr>
          <w:rFonts w:ascii="Courier New" w:eastAsia="Times New Roman" w:hAnsi="Courier New" w:cs="Courier New"/>
          <w:b/>
          <w:bCs/>
          <w:color w:val="F92672"/>
          <w:sz w:val="20"/>
          <w:szCs w:val="20"/>
          <w:lang w:eastAsia="es-MX"/>
        </w:rPr>
        <w:t>h2</w:t>
      </w:r>
      <w:r w:rsidRPr="000474FF">
        <w:rPr>
          <w:rFonts w:ascii="Courier New" w:eastAsia="Times New Roman" w:hAnsi="Courier New" w:cs="Courier New"/>
          <w:color w:val="FFFFFF"/>
          <w:sz w:val="20"/>
          <w:szCs w:val="20"/>
          <w:lang w:eastAsia="es-MX"/>
        </w:rPr>
        <w:t xml:space="preserve"> {</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BF79DB"/>
          <w:sz w:val="20"/>
          <w:szCs w:val="20"/>
          <w:lang w:eastAsia="es-MX"/>
        </w:rPr>
        <w:t>background-color</w:t>
      </w:r>
      <w:r w:rsidRPr="000474FF">
        <w:rPr>
          <w:rFonts w:ascii="Courier New" w:eastAsia="Times New Roman" w:hAnsi="Courier New" w:cs="Courier New"/>
          <w:color w:val="FFFFFF"/>
          <w:sz w:val="20"/>
          <w:szCs w:val="20"/>
          <w:lang w:eastAsia="es-MX"/>
        </w:rPr>
        <w:t>: red;</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92672"/>
          <w:sz w:val="20"/>
          <w:szCs w:val="20"/>
          <w:lang w:eastAsia="es-MX"/>
        </w:rPr>
        <w:t>&lt;article class=</w:t>
      </w:r>
      <w:r w:rsidRPr="000474FF">
        <w:rPr>
          <w:rFonts w:ascii="Courier New" w:eastAsia="Times New Roman" w:hAnsi="Courier New" w:cs="Courier New"/>
          <w:color w:val="A6E22E"/>
          <w:sz w:val="20"/>
          <w:szCs w:val="20"/>
          <w:lang w:eastAsia="es-MX"/>
        </w:rPr>
        <w:t>"ContenedorPadre"</w:t>
      </w:r>
      <w:r w:rsidRPr="000474FF">
        <w:rPr>
          <w:rFonts w:ascii="Courier New" w:eastAsia="Times New Roman" w:hAnsi="Courier New" w:cs="Courier New"/>
          <w:color w:val="F92672"/>
          <w:sz w:val="20"/>
          <w:szCs w:val="20"/>
          <w:lang w:eastAsia="es-MX"/>
        </w:rPr>
        <w:t>&gt;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 class=</w:t>
      </w:r>
      <w:r w:rsidRPr="000474FF">
        <w:rPr>
          <w:rFonts w:ascii="Courier New" w:eastAsia="Times New Roman" w:hAnsi="Courier New" w:cs="Courier New"/>
          <w:color w:val="A6E22E"/>
          <w:sz w:val="20"/>
          <w:szCs w:val="20"/>
          <w:lang w:eastAsia="es-MX"/>
        </w:rPr>
        <w:t>"PrimerTitulo"</w:t>
      </w:r>
      <w:r w:rsidRPr="000474FF">
        <w:rPr>
          <w:rFonts w:ascii="Courier New" w:eastAsia="Times New Roman" w:hAnsi="Courier New" w:cs="Courier New"/>
          <w:color w:val="F92672"/>
          <w:sz w:val="20"/>
          <w:szCs w:val="20"/>
          <w:lang w:eastAsia="es-MX"/>
        </w:rPr>
        <w:t>&gt;</w:t>
      </w:r>
      <w:r w:rsidRPr="000474FF">
        <w:rPr>
          <w:rFonts w:ascii="Courier New" w:eastAsia="Times New Roman" w:hAnsi="Courier New" w:cs="Courier New"/>
          <w:color w:val="FFFFFF"/>
          <w:sz w:val="20"/>
          <w:szCs w:val="20"/>
          <w:lang w:eastAsia="es-MX"/>
        </w:rPr>
        <w:t>Este es el primer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tendrá color de fondo rojo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segundo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&lt;div class=</w:t>
      </w:r>
      <w:r w:rsidRPr="000474FF">
        <w:rPr>
          <w:rFonts w:ascii="Courier New" w:eastAsia="Times New Roman" w:hAnsi="Courier New" w:cs="Courier New"/>
          <w:color w:val="A6E22E"/>
          <w:sz w:val="20"/>
          <w:szCs w:val="20"/>
          <w:lang w:eastAsia="es-MX"/>
        </w:rPr>
        <w:t>"ElementoPadreDiferente"</w:t>
      </w:r>
      <w:r w:rsidRPr="000474FF">
        <w:rPr>
          <w:rFonts w:ascii="Courier New" w:eastAsia="Times New Roman" w:hAnsi="Courier New" w:cs="Courier New"/>
          <w:color w:val="F92672"/>
          <w:sz w:val="20"/>
          <w:szCs w:val="20"/>
          <w:lang w:eastAsia="es-MX"/>
        </w:rPr>
        <w:t>&gt;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NO tendrá color de fondo rojo porque su padre es diferente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tercer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&lt;/div&gt;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también tendrá color de fondo rojo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cuarto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92672"/>
          <w:sz w:val="20"/>
          <w:szCs w:val="20"/>
          <w:lang w:eastAsia="es-MX"/>
        </w:rPr>
        <w:t>&lt;/article&gt;</w:t>
      </w:r>
    </w:p>
    <w:p w:rsidR="000474FF" w:rsidRPr="000474FF" w:rsidRDefault="000474FF" w:rsidP="000474FF">
      <w:pPr>
        <w:shd w:val="clear" w:color="auto" w:fill="FFFFFF"/>
        <w:spacing w:after="0" w:line="240" w:lineRule="auto"/>
        <w:jc w:val="both"/>
        <w:rPr>
          <w:rFonts w:ascii="Arial" w:eastAsia="Times New Roman" w:hAnsi="Arial" w:cs="Arial"/>
          <w:color w:val="273B47"/>
          <w:lang w:eastAsia="es-MX"/>
        </w:rPr>
      </w:pPr>
      <w:r w:rsidRPr="000474FF">
        <w:rPr>
          <w:rFonts w:ascii="Arial" w:eastAsia="Times New Roman" w:hAnsi="Arial" w:cs="Arial"/>
          <w:color w:val="273B47"/>
          <w:lang w:eastAsia="es-MX"/>
        </w:rPr>
        <w:lastRenderedPageBreak/>
        <w:t>También existe el selector </w:t>
      </w:r>
      <w:r w:rsidRPr="000474FF">
        <w:rPr>
          <w:rFonts w:ascii="Arial" w:eastAsia="Times New Roman" w:hAnsi="Arial" w:cs="Arial"/>
          <w:b/>
          <w:bCs/>
          <w:color w:val="273B47"/>
          <w:lang w:eastAsia="es-MX"/>
        </w:rPr>
        <w:t>+</w:t>
      </w:r>
      <w:r w:rsidRPr="000474FF">
        <w:rPr>
          <w:rFonts w:ascii="Arial" w:eastAsia="Times New Roman" w:hAnsi="Arial" w:cs="Arial"/>
          <w:color w:val="273B47"/>
          <w:lang w:eastAsia="es-MX"/>
        </w:rPr>
        <w:t>. Solo aplica los estilos al primer hermano directo de nuestros elementos.</w:t>
      </w:r>
      <w:r w:rsidRPr="000474FF">
        <w:rPr>
          <w:rFonts w:ascii="Arial" w:eastAsia="Times New Roman" w:hAnsi="Arial" w:cs="Arial"/>
          <w:color w:val="273B47"/>
          <w:lang w:eastAsia="es-MX"/>
        </w:rPr>
        <w:br/>
        <w:t>Por ejemplo:</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.PrimerTitulo + </w:t>
      </w:r>
      <w:r w:rsidRPr="000474FF">
        <w:rPr>
          <w:rFonts w:ascii="Courier New" w:eastAsia="Times New Roman" w:hAnsi="Courier New" w:cs="Courier New"/>
          <w:b/>
          <w:bCs/>
          <w:color w:val="F92672"/>
          <w:sz w:val="20"/>
          <w:szCs w:val="20"/>
          <w:lang w:eastAsia="es-MX"/>
        </w:rPr>
        <w:t>h2</w:t>
      </w:r>
      <w:r w:rsidRPr="000474FF">
        <w:rPr>
          <w:rFonts w:ascii="Courier New" w:eastAsia="Times New Roman" w:hAnsi="Courier New" w:cs="Courier New"/>
          <w:color w:val="FFFFFF"/>
          <w:sz w:val="20"/>
          <w:szCs w:val="20"/>
          <w:lang w:eastAsia="es-MX"/>
        </w:rPr>
        <w:t xml:space="preserve"> {</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BF79DB"/>
          <w:sz w:val="20"/>
          <w:szCs w:val="20"/>
          <w:lang w:eastAsia="es-MX"/>
        </w:rPr>
        <w:t>background-color</w:t>
      </w:r>
      <w:r w:rsidRPr="000474FF">
        <w:rPr>
          <w:rFonts w:ascii="Courier New" w:eastAsia="Times New Roman" w:hAnsi="Courier New" w:cs="Courier New"/>
          <w:color w:val="FFFFFF"/>
          <w:sz w:val="20"/>
          <w:szCs w:val="20"/>
          <w:lang w:eastAsia="es-MX"/>
        </w:rPr>
        <w:t>: blue;</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92672"/>
          <w:sz w:val="20"/>
          <w:szCs w:val="20"/>
          <w:lang w:eastAsia="es-MX"/>
        </w:rPr>
        <w:t>&lt;article class=</w:t>
      </w:r>
      <w:r w:rsidRPr="000474FF">
        <w:rPr>
          <w:rFonts w:ascii="Courier New" w:eastAsia="Times New Roman" w:hAnsi="Courier New" w:cs="Courier New"/>
          <w:color w:val="A6E22E"/>
          <w:sz w:val="20"/>
          <w:szCs w:val="20"/>
          <w:lang w:eastAsia="es-MX"/>
        </w:rPr>
        <w:t>"ContenedorPadre"</w:t>
      </w:r>
      <w:r w:rsidRPr="000474FF">
        <w:rPr>
          <w:rFonts w:ascii="Courier New" w:eastAsia="Times New Roman" w:hAnsi="Courier New" w:cs="Courier New"/>
          <w:color w:val="F92672"/>
          <w:sz w:val="20"/>
          <w:szCs w:val="20"/>
          <w:lang w:eastAsia="es-MX"/>
        </w:rPr>
        <w:t>&gt;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 class=</w:t>
      </w:r>
      <w:r w:rsidRPr="000474FF">
        <w:rPr>
          <w:rFonts w:ascii="Courier New" w:eastAsia="Times New Roman" w:hAnsi="Courier New" w:cs="Courier New"/>
          <w:color w:val="A6E22E"/>
          <w:sz w:val="20"/>
          <w:szCs w:val="20"/>
          <w:lang w:eastAsia="es-MX"/>
        </w:rPr>
        <w:t>"PrimerTitulo"</w:t>
      </w:r>
      <w:r w:rsidRPr="000474FF">
        <w:rPr>
          <w:rFonts w:ascii="Courier New" w:eastAsia="Times New Roman" w:hAnsi="Courier New" w:cs="Courier New"/>
          <w:color w:val="F92672"/>
          <w:sz w:val="20"/>
          <w:szCs w:val="20"/>
          <w:lang w:eastAsia="es-MX"/>
        </w:rPr>
        <w:t>&gt;</w:t>
      </w:r>
      <w:r w:rsidRPr="000474FF">
        <w:rPr>
          <w:rFonts w:ascii="Courier New" w:eastAsia="Times New Roman" w:hAnsi="Courier New" w:cs="Courier New"/>
          <w:color w:val="FFFFFF"/>
          <w:sz w:val="20"/>
          <w:szCs w:val="20"/>
          <w:lang w:eastAsia="es-MX"/>
        </w:rPr>
        <w:t>Este es el primer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SÍ tendrá color de fondo azul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segundo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&lt;div class=</w:t>
      </w:r>
      <w:r w:rsidRPr="000474FF">
        <w:rPr>
          <w:rFonts w:ascii="Courier New" w:eastAsia="Times New Roman" w:hAnsi="Courier New" w:cs="Courier New"/>
          <w:color w:val="A6E22E"/>
          <w:sz w:val="20"/>
          <w:szCs w:val="20"/>
          <w:lang w:eastAsia="es-MX"/>
        </w:rPr>
        <w:t>"ElementoPadreDiferente"</w:t>
      </w:r>
      <w:r w:rsidRPr="000474FF">
        <w:rPr>
          <w:rFonts w:ascii="Courier New" w:eastAsia="Times New Roman" w:hAnsi="Courier New" w:cs="Courier New"/>
          <w:color w:val="F92672"/>
          <w:sz w:val="20"/>
          <w:szCs w:val="20"/>
          <w:lang w:eastAsia="es-MX"/>
        </w:rPr>
        <w:t>&gt;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NO tendrá color de fondo azul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tercer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&lt;/div&gt;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75715E"/>
          <w:sz w:val="20"/>
          <w:szCs w:val="20"/>
          <w:lang w:eastAsia="es-MX"/>
        </w:rPr>
        <w:t>&lt;!-- Este título no tendrá color de fondo azul --&gt;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es-MX"/>
        </w:rPr>
      </w:pPr>
      <w:r w:rsidRPr="000474FF">
        <w:rPr>
          <w:rFonts w:ascii="Courier New" w:eastAsia="Times New Roman" w:hAnsi="Courier New" w:cs="Courier New"/>
          <w:color w:val="FFFFFF"/>
          <w:sz w:val="20"/>
          <w:szCs w:val="20"/>
          <w:lang w:eastAsia="es-MX"/>
        </w:rPr>
        <w:t xml:space="preserve">  </w:t>
      </w:r>
      <w:r w:rsidRPr="000474FF">
        <w:rPr>
          <w:rFonts w:ascii="Courier New" w:eastAsia="Times New Roman" w:hAnsi="Courier New" w:cs="Courier New"/>
          <w:color w:val="F92672"/>
          <w:sz w:val="20"/>
          <w:szCs w:val="20"/>
          <w:lang w:eastAsia="es-MX"/>
        </w:rPr>
        <w:t>&lt;h2&gt;</w:t>
      </w:r>
      <w:r w:rsidRPr="000474FF">
        <w:rPr>
          <w:rFonts w:ascii="Courier New" w:eastAsia="Times New Roman" w:hAnsi="Courier New" w:cs="Courier New"/>
          <w:color w:val="FFFFFF"/>
          <w:sz w:val="20"/>
          <w:szCs w:val="20"/>
          <w:lang w:eastAsia="es-MX"/>
        </w:rPr>
        <w:t>Este es el cuarto elemento H2</w:t>
      </w:r>
      <w:r w:rsidRPr="000474FF">
        <w:rPr>
          <w:rFonts w:ascii="Courier New" w:eastAsia="Times New Roman" w:hAnsi="Courier New" w:cs="Courier New"/>
          <w:color w:val="F92672"/>
          <w:sz w:val="20"/>
          <w:szCs w:val="20"/>
          <w:lang w:eastAsia="es-MX"/>
        </w:rPr>
        <w:t>&lt;/h2&gt;</w:t>
      </w:r>
    </w:p>
    <w:p w:rsidR="000474FF" w:rsidRPr="000474FF" w:rsidRDefault="000474FF" w:rsidP="000474F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MX"/>
        </w:rPr>
      </w:pPr>
      <w:r w:rsidRPr="000474FF">
        <w:rPr>
          <w:rFonts w:ascii="Courier New" w:eastAsia="Times New Roman" w:hAnsi="Courier New" w:cs="Courier New"/>
          <w:color w:val="F92672"/>
          <w:sz w:val="20"/>
          <w:szCs w:val="20"/>
          <w:lang w:eastAsia="es-MX"/>
        </w:rPr>
        <w:t>&lt;/article&gt;</w:t>
      </w:r>
    </w:p>
    <w:p w:rsidR="000474FF" w:rsidRDefault="000474FF" w:rsidP="000474FF">
      <w:pPr>
        <w:jc w:val="both"/>
        <w:rPr>
          <w:rFonts w:ascii="Arial" w:hAnsi="Arial" w:cs="Arial"/>
          <w:sz w:val="24"/>
        </w:rPr>
      </w:pPr>
    </w:p>
    <w:p w:rsidR="00D81F22" w:rsidRDefault="00D81F22" w:rsidP="000474FF">
      <w:pPr>
        <w:jc w:val="both"/>
        <w:rPr>
          <w:rFonts w:ascii="Arial" w:hAnsi="Arial" w:cs="Arial"/>
          <w:sz w:val="24"/>
        </w:rPr>
      </w:pPr>
    </w:p>
    <w:p w:rsidR="00D81F22" w:rsidRDefault="00D81F22" w:rsidP="000474FF">
      <w:pPr>
        <w:jc w:val="both"/>
        <w:rPr>
          <w:rFonts w:ascii="Arial" w:hAnsi="Arial" w:cs="Arial"/>
          <w:sz w:val="24"/>
        </w:rPr>
      </w:pPr>
    </w:p>
    <w:p w:rsidR="00D81F22" w:rsidRDefault="00D81F22" w:rsidP="000474FF">
      <w:pPr>
        <w:jc w:val="both"/>
        <w:rPr>
          <w:rFonts w:ascii="Arial" w:hAnsi="Arial" w:cs="Arial"/>
          <w:sz w:val="24"/>
        </w:rPr>
      </w:pPr>
    </w:p>
    <w:p w:rsidR="00D81F22" w:rsidRDefault="00D81F22" w:rsidP="00D81F22">
      <w:pPr>
        <w:pStyle w:val="Ttulo1"/>
        <w:pBdr>
          <w:bottom w:val="single" w:sz="6" w:space="11" w:color="E9E9E9"/>
        </w:pBdr>
        <w:spacing w:before="0" w:beforeAutospacing="0" w:after="225" w:afterAutospacing="0"/>
        <w:rPr>
          <w:rFonts w:ascii="cooper_hewittmedium" w:hAnsi="cooper_hewittmedium"/>
          <w:color w:val="000000"/>
          <w:spacing w:val="-2"/>
          <w:sz w:val="36"/>
          <w:szCs w:val="36"/>
        </w:rPr>
      </w:pPr>
      <w:r>
        <w:rPr>
          <w:rFonts w:ascii="cooper_hewittmedium" w:hAnsi="cooper_hewittmedium"/>
          <w:color w:val="000000"/>
          <w:spacing w:val="-2"/>
          <w:sz w:val="36"/>
          <w:szCs w:val="36"/>
        </w:rPr>
        <w:t>Flexbox</w:t>
      </w:r>
    </w:p>
    <w:p w:rsidR="00D81F22" w:rsidRPr="00D81F22" w:rsidRDefault="00D81F22" w:rsidP="00D81F22">
      <w:pPr>
        <w:pStyle w:val="NormalWeb"/>
        <w:spacing w:before="113" w:beforeAutospacing="0" w:after="113" w:afterAutospacing="0"/>
        <w:jc w:val="both"/>
        <w:rPr>
          <w:rFonts w:ascii="Arial" w:hAnsi="Arial" w:cs="Arial"/>
          <w:color w:val="273B47"/>
          <w:sz w:val="22"/>
        </w:rPr>
      </w:pPr>
      <w:r w:rsidRPr="00D81F22">
        <w:rPr>
          <w:rFonts w:ascii="Arial" w:hAnsi="Arial" w:cs="Arial"/>
          <w:color w:val="273B47"/>
          <w:sz w:val="22"/>
        </w:rPr>
        <w:t>Uno de los trabajos más difíciles en CSS es alinear elementos. Para hacerlo más fácil podemos contar con Flexbox.</w:t>
      </w:r>
    </w:p>
    <w:p w:rsidR="00D81F22" w:rsidRPr="00D81F22" w:rsidRDefault="00D81F22" w:rsidP="00D81F22">
      <w:pPr>
        <w:pStyle w:val="NormalWeb"/>
        <w:spacing w:before="113" w:beforeAutospacing="0" w:after="113" w:afterAutospacing="0"/>
        <w:jc w:val="both"/>
        <w:rPr>
          <w:rFonts w:ascii="Arial" w:hAnsi="Arial" w:cs="Arial"/>
          <w:color w:val="273B47"/>
          <w:sz w:val="22"/>
        </w:rPr>
      </w:pPr>
      <w:r w:rsidRPr="00D81F22">
        <w:rPr>
          <w:rFonts w:ascii="Arial" w:hAnsi="Arial" w:cs="Arial"/>
          <w:color w:val="273B47"/>
          <w:sz w:val="22"/>
        </w:rPr>
        <w:t>Es importante tener presente que tendremos un contenedor y los elementos que queremos organizar dependiendo de nuestras necesidades.</w:t>
      </w:r>
    </w:p>
    <w:p w:rsidR="00D81F22" w:rsidRDefault="00D81F22" w:rsidP="00D81F22">
      <w:pPr>
        <w:jc w:val="center"/>
        <w:rPr>
          <w:rFonts w:ascii="Arial" w:hAnsi="Arial" w:cs="Arial"/>
          <w:sz w:val="24"/>
        </w:rPr>
      </w:pPr>
      <w:r w:rsidRPr="00D81F22">
        <w:rPr>
          <w:rFonts w:ascii="Arial" w:hAnsi="Arial" w:cs="Arial"/>
          <w:noProof/>
          <w:sz w:val="24"/>
          <w:lang w:eastAsia="es-MX"/>
        </w:rPr>
        <w:drawing>
          <wp:inline distT="0" distB="0" distL="0" distR="0" wp14:anchorId="1BB6F652" wp14:editId="08AD9500">
            <wp:extent cx="5448772" cy="267485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772" cy="2674852"/>
                    </a:xfrm>
                    <a:prstGeom prst="rect">
                      <a:avLst/>
                    </a:prstGeom>
                  </pic:spPr>
                </pic:pic>
              </a:graphicData>
            </a:graphic>
          </wp:inline>
        </w:drawing>
      </w:r>
    </w:p>
    <w:p w:rsidR="00A56D9E" w:rsidRDefault="00A56D9E" w:rsidP="00D81F22">
      <w:pPr>
        <w:jc w:val="center"/>
        <w:rPr>
          <w:rFonts w:ascii="Arial" w:hAnsi="Arial" w:cs="Arial"/>
          <w:sz w:val="24"/>
        </w:rPr>
      </w:pPr>
    </w:p>
    <w:p w:rsidR="00A56D9E" w:rsidRDefault="00A56D9E" w:rsidP="00D81F22">
      <w:pPr>
        <w:jc w:val="center"/>
        <w:rPr>
          <w:rFonts w:ascii="Arial" w:hAnsi="Arial" w:cs="Arial"/>
          <w:sz w:val="24"/>
        </w:rPr>
      </w:pPr>
    </w:p>
    <w:p w:rsidR="00A56D9E" w:rsidRDefault="00A56D9E" w:rsidP="00D81F22">
      <w:pPr>
        <w:jc w:val="center"/>
        <w:rPr>
          <w:rFonts w:ascii="Arial" w:hAnsi="Arial" w:cs="Arial"/>
          <w:sz w:val="24"/>
        </w:rPr>
      </w:pPr>
      <w:r>
        <w:rPr>
          <w:noProof/>
          <w:lang w:eastAsia="es-MX"/>
        </w:rPr>
        <w:lastRenderedPageBreak/>
        <w:drawing>
          <wp:anchor distT="0" distB="0" distL="114300" distR="114300" simplePos="0" relativeHeight="251658240" behindDoc="0" locked="0" layoutInCell="1" allowOverlap="1" wp14:anchorId="142B9FB0" wp14:editId="6899CE18">
            <wp:simplePos x="0" y="0"/>
            <wp:positionH relativeFrom="margin">
              <wp:align>center</wp:align>
            </wp:positionH>
            <wp:positionV relativeFrom="paragraph">
              <wp:posOffset>0</wp:posOffset>
            </wp:positionV>
            <wp:extent cx="7059295" cy="2116455"/>
            <wp:effectExtent l="0" t="0" r="8255" b="0"/>
            <wp:wrapTopAndBottom/>
            <wp:docPr id="44" name="Imagen 44" descr="Captura de pantalla 2019-08-17 a las 21.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19-08-17 a las 21.30.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59295"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6D9E" w:rsidRDefault="00A56D9E" w:rsidP="00D81F22">
      <w:pPr>
        <w:jc w:val="center"/>
        <w:rPr>
          <w:rFonts w:ascii="Arial" w:hAnsi="Arial" w:cs="Arial"/>
          <w:sz w:val="24"/>
        </w:rPr>
      </w:pPr>
    </w:p>
    <w:p w:rsidR="00A56D9E" w:rsidRDefault="00A56D9E" w:rsidP="00D81F22">
      <w:pPr>
        <w:jc w:val="center"/>
        <w:rPr>
          <w:rFonts w:ascii="Arial" w:hAnsi="Arial" w:cs="Arial"/>
          <w:sz w:val="24"/>
        </w:rPr>
      </w:pPr>
    </w:p>
    <w:p w:rsidR="00A56D9E" w:rsidRDefault="00A56D9E" w:rsidP="00A56D9E">
      <w:pPr>
        <w:jc w:val="both"/>
        <w:rPr>
          <w:rFonts w:ascii="Arial" w:hAnsi="Arial" w:cs="Arial"/>
          <w:sz w:val="24"/>
        </w:rPr>
      </w:pPr>
    </w:p>
    <w:p w:rsidR="00A56D9E" w:rsidRDefault="00A56D9E" w:rsidP="00A56D9E">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r>
        <w:rPr>
          <w:rFonts w:ascii="cooper_hewittmedium" w:hAnsi="cooper_hewittmedium"/>
          <w:color w:val="000000"/>
          <w:spacing w:val="-2"/>
          <w:sz w:val="36"/>
          <w:szCs w:val="36"/>
        </w:rPr>
        <w:t>Nuestro nuevo sistema de layout: CSS Grid</w:t>
      </w:r>
    </w:p>
    <w:p w:rsidR="00A56D9E" w:rsidRPr="00A56D9E" w:rsidRDefault="00A56D9E" w:rsidP="00A56D9E">
      <w:pPr>
        <w:pStyle w:val="NormalWeb"/>
        <w:shd w:val="clear" w:color="auto" w:fill="FFFFFF"/>
        <w:spacing w:before="113" w:beforeAutospacing="0" w:after="113" w:afterAutospacing="0"/>
        <w:jc w:val="both"/>
        <w:rPr>
          <w:rFonts w:ascii="Arial" w:hAnsi="Arial" w:cs="Arial"/>
          <w:color w:val="273B47"/>
          <w:sz w:val="22"/>
        </w:rPr>
      </w:pPr>
      <w:r w:rsidRPr="00A56D9E">
        <w:rPr>
          <w:rFonts w:ascii="Arial" w:hAnsi="Arial" w:cs="Arial"/>
          <w:color w:val="273B47"/>
          <w:sz w:val="22"/>
        </w:rPr>
        <w:t>Con CSS Grid podemos maquetar todo el layout/estructura general de nuestro sitio para que se adapten a diferentes tamaños de pantalla, lo que conocemos como diseño responsivo.</w:t>
      </w:r>
    </w:p>
    <w:p w:rsidR="00A56D9E" w:rsidRDefault="00A56D9E" w:rsidP="00A56D9E">
      <w:pPr>
        <w:pStyle w:val="NormalWeb"/>
        <w:shd w:val="clear" w:color="auto" w:fill="FFFFFF"/>
        <w:spacing w:before="113" w:beforeAutospacing="0" w:after="113" w:afterAutospacing="0"/>
        <w:jc w:val="both"/>
        <w:rPr>
          <w:rFonts w:ascii="Arial" w:hAnsi="Arial" w:cs="Arial"/>
          <w:color w:val="273B47"/>
          <w:sz w:val="22"/>
        </w:rPr>
      </w:pPr>
      <w:r w:rsidRPr="00A56D9E">
        <w:rPr>
          <w:rFonts w:ascii="Arial" w:hAnsi="Arial" w:cs="Arial"/>
          <w:color w:val="273B47"/>
          <w:sz w:val="22"/>
        </w:rPr>
        <w:t>Al igual que Flebox, tenemos propiedades diferentes, tanto para el contenedor como para los elementos, y podemos usarlos dependiendo de nuestras necesidades.</w:t>
      </w:r>
    </w:p>
    <w:p w:rsidR="00A56D9E" w:rsidRPr="00A56D9E" w:rsidRDefault="00A56D9E" w:rsidP="00A56D9E">
      <w:pPr>
        <w:pStyle w:val="NormalWeb"/>
        <w:shd w:val="clear" w:color="auto" w:fill="FFFFFF"/>
        <w:spacing w:before="113" w:beforeAutospacing="0" w:after="113" w:afterAutospacing="0"/>
        <w:jc w:val="center"/>
        <w:rPr>
          <w:rFonts w:ascii="Arial" w:hAnsi="Arial" w:cs="Arial"/>
          <w:color w:val="273B47"/>
          <w:sz w:val="22"/>
        </w:rPr>
      </w:pPr>
      <w:r w:rsidRPr="00A56D9E">
        <w:rPr>
          <w:rFonts w:ascii="Arial" w:hAnsi="Arial" w:cs="Arial"/>
          <w:noProof/>
          <w:color w:val="273B47"/>
          <w:sz w:val="22"/>
        </w:rPr>
        <w:drawing>
          <wp:inline distT="0" distB="0" distL="0" distR="0" wp14:anchorId="6FA2FBA6" wp14:editId="0848401E">
            <wp:extent cx="5151566" cy="2453853"/>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1566" cy="2453853"/>
                    </a:xfrm>
                    <a:prstGeom prst="rect">
                      <a:avLst/>
                    </a:prstGeom>
                  </pic:spPr>
                </pic:pic>
              </a:graphicData>
            </a:graphic>
          </wp:inline>
        </w:drawing>
      </w:r>
    </w:p>
    <w:p w:rsidR="00A56D9E" w:rsidRDefault="00A56D9E" w:rsidP="00A56D9E">
      <w:pPr>
        <w:jc w:val="both"/>
        <w:rPr>
          <w:rFonts w:ascii="Arial" w:hAnsi="Arial" w:cs="Arial"/>
          <w:sz w:val="24"/>
        </w:rPr>
      </w:pPr>
    </w:p>
    <w:p w:rsidR="00D364C8" w:rsidRDefault="00D364C8" w:rsidP="00A56D9E">
      <w:pPr>
        <w:jc w:val="both"/>
        <w:rPr>
          <w:rFonts w:ascii="Arial" w:hAnsi="Arial" w:cs="Arial"/>
          <w:sz w:val="24"/>
        </w:rPr>
      </w:pPr>
    </w:p>
    <w:p w:rsidR="00D364C8" w:rsidRDefault="00D364C8" w:rsidP="00A56D9E">
      <w:pPr>
        <w:jc w:val="both"/>
        <w:rPr>
          <w:rFonts w:ascii="Arial" w:hAnsi="Arial" w:cs="Arial"/>
          <w:sz w:val="24"/>
        </w:rPr>
      </w:pPr>
    </w:p>
    <w:p w:rsidR="00D364C8" w:rsidRDefault="00D364C8" w:rsidP="00D364C8">
      <w:pPr>
        <w:pStyle w:val="Ttulo1"/>
        <w:pBdr>
          <w:bottom w:val="single" w:sz="6" w:space="11" w:color="E9E9E9"/>
        </w:pBdr>
        <w:spacing w:before="0" w:beforeAutospacing="0" w:after="225" w:afterAutospacing="0"/>
        <w:rPr>
          <w:rFonts w:ascii="cooper_hewittmedium" w:hAnsi="cooper_hewittmedium"/>
          <w:color w:val="000000"/>
          <w:spacing w:val="-2"/>
          <w:sz w:val="36"/>
          <w:szCs w:val="36"/>
        </w:rPr>
      </w:pPr>
      <w:r>
        <w:rPr>
          <w:rFonts w:ascii="cooper_hewittmedium" w:hAnsi="cooper_hewittmedium"/>
          <w:color w:val="000000"/>
          <w:spacing w:val="-2"/>
          <w:sz w:val="36"/>
          <w:szCs w:val="36"/>
        </w:rPr>
        <w:lastRenderedPageBreak/>
        <w:t>Media queries</w:t>
      </w:r>
    </w:p>
    <w:p w:rsidR="00D364C8" w:rsidRDefault="00D364C8" w:rsidP="00D364C8">
      <w:pPr>
        <w:pStyle w:val="NormalWeb"/>
        <w:spacing w:before="0" w:beforeAutospacing="0" w:after="0" w:afterAutospacing="0"/>
        <w:jc w:val="both"/>
        <w:rPr>
          <w:rFonts w:ascii="Arial" w:hAnsi="Arial" w:cs="Arial"/>
          <w:color w:val="273B47"/>
        </w:rPr>
      </w:pPr>
      <w:r>
        <w:rPr>
          <w:rFonts w:ascii="Arial" w:hAnsi="Arial" w:cs="Arial"/>
          <w:color w:val="273B47"/>
        </w:rPr>
        <w:t>Los </w:t>
      </w:r>
      <w:r>
        <w:rPr>
          <w:rStyle w:val="Textoennegrita"/>
          <w:rFonts w:ascii="Arial" w:hAnsi="Arial" w:cs="Arial"/>
          <w:color w:val="273B47"/>
        </w:rPr>
        <w:t>media queries</w:t>
      </w:r>
      <w:r>
        <w:rPr>
          <w:rFonts w:ascii="Arial" w:hAnsi="Arial" w:cs="Arial"/>
          <w:color w:val="273B47"/>
        </w:rPr>
        <w:t> nos ayudan a ajustar nuestro diseño a dispositivos más pequeños como tablets y celulares.</w:t>
      </w:r>
    </w:p>
    <w:p w:rsidR="00D364C8" w:rsidRPr="00D364C8" w:rsidRDefault="00D364C8" w:rsidP="00D364C8">
      <w:pPr>
        <w:pStyle w:val="NormalWeb"/>
        <w:spacing w:before="0" w:beforeAutospacing="0" w:after="0" w:afterAutospacing="0"/>
        <w:jc w:val="both"/>
        <w:rPr>
          <w:rFonts w:ascii="Arial" w:hAnsi="Arial" w:cs="Arial"/>
          <w:color w:val="273B47"/>
          <w:u w:val="single"/>
        </w:rPr>
      </w:pPr>
      <w:r>
        <w:rPr>
          <w:rFonts w:ascii="Arial" w:hAnsi="Arial" w:cs="Arial"/>
          <w:color w:val="273B47"/>
        </w:rPr>
        <w:t>Es recomendable seguir la metodología de </w:t>
      </w:r>
      <w:r>
        <w:rPr>
          <w:rStyle w:val="Textoennegrita"/>
          <w:rFonts w:ascii="Arial" w:hAnsi="Arial" w:cs="Arial"/>
          <w:color w:val="273B47"/>
        </w:rPr>
        <w:t>Mobile First</w:t>
      </w:r>
      <w:r>
        <w:rPr>
          <w:rFonts w:ascii="Arial" w:hAnsi="Arial" w:cs="Arial"/>
          <w:color w:val="273B47"/>
        </w:rPr>
        <w:t>: comenzar a diseñar para el dispositivo más pequeño e ir creando las media queries para las pantallas más grandes.</w:t>
      </w:r>
    </w:p>
    <w:p w:rsidR="00D81F22" w:rsidRDefault="00D364C8" w:rsidP="00D81F22">
      <w:pPr>
        <w:jc w:val="center"/>
        <w:rPr>
          <w:rFonts w:ascii="Arial" w:hAnsi="Arial" w:cs="Arial"/>
          <w:sz w:val="24"/>
        </w:rPr>
      </w:pPr>
      <w:r>
        <w:rPr>
          <w:noProof/>
          <w:lang w:eastAsia="es-MX"/>
        </w:rPr>
        <w:drawing>
          <wp:inline distT="0" distB="0" distL="0" distR="0">
            <wp:extent cx="2569325" cy="4647219"/>
            <wp:effectExtent l="0" t="0" r="2540" b="1270"/>
            <wp:docPr id="46" name="Imagen 46" descr="2020-05-21_15h12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05-21_15h12_57.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993" t="4587" r="9610" b="2103"/>
                    <a:stretch/>
                  </pic:blipFill>
                  <pic:spPr bwMode="auto">
                    <a:xfrm>
                      <a:off x="0" y="0"/>
                      <a:ext cx="2571310" cy="4650810"/>
                    </a:xfrm>
                    <a:prstGeom prst="rect">
                      <a:avLst/>
                    </a:prstGeom>
                    <a:noFill/>
                    <a:ln>
                      <a:noFill/>
                    </a:ln>
                    <a:extLst>
                      <a:ext uri="{53640926-AAD7-44D8-BBD7-CCE9431645EC}">
                        <a14:shadowObscured xmlns:a14="http://schemas.microsoft.com/office/drawing/2010/main"/>
                      </a:ext>
                    </a:extLst>
                  </pic:spPr>
                </pic:pic>
              </a:graphicData>
            </a:graphic>
          </wp:inline>
        </w:drawing>
      </w: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D81F22">
      <w:pPr>
        <w:jc w:val="center"/>
        <w:rPr>
          <w:rFonts w:ascii="Arial" w:hAnsi="Arial" w:cs="Arial"/>
          <w:sz w:val="24"/>
        </w:rPr>
      </w:pPr>
    </w:p>
    <w:p w:rsidR="00EF7B73" w:rsidRDefault="00EF7B73" w:rsidP="00EF7B73">
      <w:pPr>
        <w:pStyle w:val="Ttulo1"/>
        <w:spacing w:before="0" w:beforeAutospacing="0" w:after="0" w:afterAutospacing="0"/>
        <w:jc w:val="both"/>
        <w:rPr>
          <w:rFonts w:ascii="cooper_hewittmedium" w:hAnsi="cooper_hewittmedium"/>
          <w:color w:val="273B47"/>
          <w:sz w:val="36"/>
          <w:szCs w:val="54"/>
        </w:rPr>
      </w:pPr>
      <w:r w:rsidRPr="00EF7B73">
        <w:rPr>
          <w:rFonts w:ascii="cooper_hewittmedium" w:hAnsi="cooper_hewittmedium"/>
          <w:color w:val="273B47"/>
          <w:sz w:val="36"/>
          <w:szCs w:val="54"/>
        </w:rPr>
        <w:lastRenderedPageBreak/>
        <w:t>¿Qué es un preprocesador, cuáles existen y cuáles son sus diferencias?</w:t>
      </w:r>
    </w:p>
    <w:p w:rsidR="00EF7B73" w:rsidRDefault="00EF7B73" w:rsidP="00EF7B73">
      <w:pPr>
        <w:pStyle w:val="Ttulo1"/>
        <w:spacing w:before="0" w:beforeAutospacing="0" w:after="0" w:afterAutospacing="0"/>
        <w:jc w:val="both"/>
        <w:rPr>
          <w:rFonts w:ascii="cooper_hewittmedium" w:hAnsi="cooper_hewittmedium"/>
          <w:color w:val="273B47"/>
          <w:sz w:val="36"/>
          <w:szCs w:val="54"/>
        </w:rPr>
      </w:pPr>
    </w:p>
    <w:p w:rsidR="00EF7B73" w:rsidRP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t>CSS es un lenguaje de hojas de estilo que nos permite crear sitios web agradables para el usuario, sin embargo, nuestros archivos de CSS suelen ser bastante extensos, lo que produce una demanda significativa de nuestro tiempo y puede generar un trabajo menos productivo.</w:t>
      </w:r>
    </w:p>
    <w:p w:rsidR="00EF7B73" w:rsidRP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t>Una de las cosas que puedes hacer para evitar tantas líneas de código es utilizar los preprocesadores de CSS, los cuales extienden las funcionalidades de CSS común, permitiéndonos tener variables, funciones, mixins, reutilización de código, flexibilidad en el desarrollo, etc.</w:t>
      </w:r>
    </w:p>
    <w:p w:rsidR="00EF7B73" w:rsidRP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t>Pero, ¿cómo es que funcionan los preprocesadores?</w:t>
      </w:r>
    </w:p>
    <w:p w:rsid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t>Un preprocesador se escribe con una sintaxis especial que nosotros le indicamos y debe compilarse a CSS para ser comprendido por el navegador. En sí lo que estamos haciendo es CSS pero con esteroides.</w:t>
      </w:r>
    </w:p>
    <w:p w:rsidR="00EF7B73" w:rsidRDefault="00EF7B73" w:rsidP="00EF7B73">
      <w:pPr>
        <w:pStyle w:val="NormalWeb"/>
        <w:spacing w:before="240" w:beforeAutospacing="0" w:after="240" w:afterAutospacing="0" w:line="384" w:lineRule="atLeast"/>
        <w:jc w:val="center"/>
        <w:rPr>
          <w:rFonts w:ascii="Arial" w:hAnsi="Arial" w:cs="Arial"/>
          <w:color w:val="000000" w:themeColor="text1"/>
          <w:szCs w:val="30"/>
        </w:rPr>
      </w:pPr>
      <w:r>
        <w:rPr>
          <w:noProof/>
        </w:rPr>
        <w:drawing>
          <wp:inline distT="0" distB="0" distL="0" distR="0">
            <wp:extent cx="4751705" cy="2826327"/>
            <wp:effectExtent l="0" t="0" r="0" b="0"/>
            <wp:docPr id="47" name="Imagen 47" descr="Que es un preproces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un preprocesador.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026" t="13655" r="7265" b="17540"/>
                    <a:stretch/>
                  </pic:blipFill>
                  <pic:spPr bwMode="auto">
                    <a:xfrm>
                      <a:off x="0" y="0"/>
                      <a:ext cx="4753998" cy="2827691"/>
                    </a:xfrm>
                    <a:prstGeom prst="rect">
                      <a:avLst/>
                    </a:prstGeom>
                    <a:noFill/>
                    <a:ln>
                      <a:noFill/>
                    </a:ln>
                    <a:extLst>
                      <a:ext uri="{53640926-AAD7-44D8-BBD7-CCE9431645EC}">
                        <a14:shadowObscured xmlns:a14="http://schemas.microsoft.com/office/drawing/2010/main"/>
                      </a:ext>
                    </a:extLst>
                  </pic:spPr>
                </pic:pic>
              </a:graphicData>
            </a:graphic>
          </wp:inline>
        </w:drawing>
      </w:r>
    </w:p>
    <w:p w:rsidR="00EF7B73" w:rsidRPr="00EF7B73" w:rsidRDefault="00EF7B73" w:rsidP="00EF7B73">
      <w:pPr>
        <w:pStyle w:val="NormalWeb"/>
        <w:spacing w:before="240" w:after="240"/>
        <w:jc w:val="both"/>
        <w:rPr>
          <w:rFonts w:ascii="Arial" w:hAnsi="Arial" w:cs="Arial"/>
          <w:color w:val="000000" w:themeColor="text1"/>
          <w:szCs w:val="30"/>
        </w:rPr>
      </w:pPr>
      <w:r w:rsidRPr="00EF7B73">
        <w:rPr>
          <w:rFonts w:ascii="Arial" w:hAnsi="Arial" w:cs="Arial"/>
          <w:color w:val="000000" w:themeColor="text1"/>
          <w:szCs w:val="30"/>
        </w:rPr>
        <w:t>Esta sintaxis que te menciono depende de cada preprocesador. Los más conocidos y usados son: LESS, SASS y Stylus. ¿Cuál usar? En mi opinión personal, esta decisión depende más de tus gustos personales y de qué tan cómodo o cómoda te sientas con una sintaxis o con otra, sin embargo, es también importante que dialogues con tu equipo y evalúen con qué preprocesador quieren trabajar dependiendo de las necesidades del proyecto.</w:t>
      </w:r>
    </w:p>
    <w:p w:rsidR="00EF7B73" w:rsidRPr="00EF7B73" w:rsidRDefault="00EF7B73" w:rsidP="00EF7B73">
      <w:pPr>
        <w:pStyle w:val="NormalWeb"/>
        <w:spacing w:before="240" w:after="240"/>
        <w:jc w:val="both"/>
        <w:rPr>
          <w:rFonts w:ascii="Arial" w:hAnsi="Arial" w:cs="Arial"/>
          <w:color w:val="000000" w:themeColor="text1"/>
          <w:szCs w:val="30"/>
        </w:rPr>
      </w:pPr>
    </w:p>
    <w:p w:rsid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lastRenderedPageBreak/>
        <w:t>Aquí te comparto la documentación oficial de cada uno de ellos para que puedas evaluar sus diferencias en sintaxis:</w:t>
      </w:r>
    </w:p>
    <w:p w:rsidR="00EF7B73" w:rsidRPr="00EF7B73" w:rsidRDefault="00EF7B73" w:rsidP="00EF7B73">
      <w:pPr>
        <w:pStyle w:val="NormalWeb"/>
        <w:spacing w:before="240" w:after="240"/>
        <w:jc w:val="both"/>
        <w:rPr>
          <w:rFonts w:ascii="Arial" w:hAnsi="Arial" w:cs="Arial"/>
          <w:color w:val="000000" w:themeColor="text1"/>
          <w:szCs w:val="30"/>
        </w:rPr>
      </w:pPr>
      <w:r w:rsidRPr="00EF7B73">
        <w:rPr>
          <w:rFonts w:ascii="Arial" w:hAnsi="Arial" w:cs="Arial"/>
          <w:color w:val="000000" w:themeColor="text1"/>
          <w:szCs w:val="30"/>
        </w:rPr>
        <w:t>https://sass-lang.com/guide</w:t>
      </w:r>
    </w:p>
    <w:p w:rsidR="00EF7B73" w:rsidRPr="00EF7B73" w:rsidRDefault="00EF7B73" w:rsidP="00EF7B73">
      <w:pPr>
        <w:pStyle w:val="NormalWeb"/>
        <w:spacing w:before="240" w:after="240"/>
        <w:jc w:val="both"/>
        <w:rPr>
          <w:rFonts w:ascii="Arial" w:hAnsi="Arial" w:cs="Arial"/>
          <w:color w:val="000000" w:themeColor="text1"/>
          <w:szCs w:val="30"/>
        </w:rPr>
      </w:pPr>
      <w:r w:rsidRPr="00EF7B73">
        <w:rPr>
          <w:rFonts w:ascii="Arial" w:hAnsi="Arial" w:cs="Arial"/>
          <w:color w:val="000000" w:themeColor="text1"/>
          <w:szCs w:val="30"/>
        </w:rPr>
        <w:t>http://lesscss.org/</w:t>
      </w:r>
    </w:p>
    <w:p w:rsidR="00EF7B73" w:rsidRPr="00EF7B73" w:rsidRDefault="00EF7B73" w:rsidP="00EF7B73">
      <w:pPr>
        <w:pStyle w:val="NormalWeb"/>
        <w:spacing w:before="240" w:after="240"/>
        <w:jc w:val="both"/>
        <w:rPr>
          <w:rFonts w:ascii="Arial" w:hAnsi="Arial" w:cs="Arial"/>
          <w:color w:val="000000" w:themeColor="text1"/>
          <w:szCs w:val="30"/>
        </w:rPr>
      </w:pPr>
      <w:r>
        <w:rPr>
          <w:rFonts w:ascii="Arial" w:hAnsi="Arial" w:cs="Arial"/>
          <w:color w:val="000000" w:themeColor="text1"/>
          <w:szCs w:val="30"/>
        </w:rPr>
        <w:t>http://stylus-lang.com/</w:t>
      </w:r>
    </w:p>
    <w:p w:rsidR="00EF7B73" w:rsidRPr="00EF7B73" w:rsidRDefault="00EF7B73" w:rsidP="00EF7B73">
      <w:pPr>
        <w:pStyle w:val="NormalWeb"/>
        <w:spacing w:before="240" w:after="240"/>
        <w:jc w:val="both"/>
        <w:rPr>
          <w:rFonts w:ascii="Arial" w:hAnsi="Arial" w:cs="Arial"/>
          <w:color w:val="000000" w:themeColor="text1"/>
          <w:szCs w:val="30"/>
        </w:rPr>
      </w:pPr>
      <w:r w:rsidRPr="00EF7B73">
        <w:rPr>
          <w:rFonts w:ascii="Arial" w:hAnsi="Arial" w:cs="Arial"/>
          <w:color w:val="000000" w:themeColor="text1"/>
          <w:szCs w:val="30"/>
        </w:rPr>
        <w:t xml:space="preserve">Para aprender muy bien CSS y este tema de preprocesadores, es muy importante que practiques y seas constante. Comenzar algo siempre va a ser muy difícil, pero con paciencia y dedicación podrías llegar a </w:t>
      </w:r>
      <w:r>
        <w:rPr>
          <w:rFonts w:ascii="Arial" w:hAnsi="Arial" w:cs="Arial"/>
          <w:color w:val="000000" w:themeColor="text1"/>
          <w:szCs w:val="30"/>
        </w:rPr>
        <w:t>dominar estos temas fácilmente.</w:t>
      </w:r>
    </w:p>
    <w:p w:rsidR="00EF7B73" w:rsidRDefault="00EF7B73" w:rsidP="00EF7B73">
      <w:pPr>
        <w:pStyle w:val="NormalWeb"/>
        <w:spacing w:before="240" w:beforeAutospacing="0" w:after="240" w:afterAutospacing="0"/>
        <w:jc w:val="both"/>
        <w:rPr>
          <w:rFonts w:ascii="Arial" w:hAnsi="Arial" w:cs="Arial"/>
          <w:color w:val="000000" w:themeColor="text1"/>
          <w:szCs w:val="30"/>
        </w:rPr>
      </w:pPr>
      <w:r w:rsidRPr="00EF7B73">
        <w:rPr>
          <w:rFonts w:ascii="Arial" w:hAnsi="Arial" w:cs="Arial"/>
          <w:color w:val="000000" w:themeColor="text1"/>
          <w:szCs w:val="30"/>
        </w:rPr>
        <w:t>Algo que me ayudó mucho cuando comencé, fue replicar páginas que me gustaban mucho (a modo de estudio, por supuesto). Comencé haciendo extensas líneas de CSS y quizás mis creaciones no eran las más bonitas, pero no me desmotivé, al contrario, seguí intentándolo y sumándole a esta práctica el tema de los preprocesadores, JavaScript, librerías, frameworks, etc.</w:t>
      </w:r>
    </w:p>
    <w:p w:rsidR="00227169" w:rsidRDefault="00227169" w:rsidP="00EF7B73">
      <w:pPr>
        <w:pStyle w:val="NormalWeb"/>
        <w:spacing w:before="240" w:beforeAutospacing="0" w:after="240" w:afterAutospacing="0"/>
        <w:jc w:val="both"/>
        <w:rPr>
          <w:rFonts w:ascii="Arial" w:hAnsi="Arial" w:cs="Arial"/>
          <w:color w:val="000000" w:themeColor="text1"/>
          <w:szCs w:val="30"/>
        </w:rPr>
      </w:pPr>
    </w:p>
    <w:p w:rsidR="00227169" w:rsidRDefault="00227169" w:rsidP="00227169">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r>
        <w:rPr>
          <w:rFonts w:ascii="cooper_hewittmedium" w:hAnsi="cooper_hewittmedium"/>
          <w:color w:val="000000"/>
          <w:spacing w:val="-2"/>
          <w:sz w:val="36"/>
          <w:szCs w:val="36"/>
        </w:rPr>
        <w:t>Instalación de SASS y configuración inicial</w:t>
      </w:r>
    </w:p>
    <w:p w:rsidR="00227169" w:rsidRDefault="00227169" w:rsidP="00227169">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Instalación de SASS con NPM:</w:t>
      </w:r>
    </w:p>
    <w:p w:rsidR="00227169" w:rsidRDefault="00227169" w:rsidP="00227169">
      <w:pPr>
        <w:pStyle w:val="HTMLconformatoprevio"/>
        <w:shd w:val="clear" w:color="auto" w:fill="333333"/>
        <w:rPr>
          <w:rStyle w:val="CdigoHTML"/>
          <w:color w:val="DDDDDD"/>
          <w:shd w:val="clear" w:color="auto" w:fill="272822"/>
        </w:rPr>
      </w:pPr>
      <w:r>
        <w:rPr>
          <w:rStyle w:val="CdigoHTML"/>
          <w:color w:val="DDDDDD"/>
          <w:shd w:val="clear" w:color="auto" w:fill="272822"/>
        </w:rPr>
        <w:t>npm install -g sass</w:t>
      </w:r>
    </w:p>
    <w:p w:rsidR="00227169" w:rsidRDefault="00227169" w:rsidP="00227169">
      <w:pPr>
        <w:pStyle w:val="NormalWeb"/>
        <w:shd w:val="clear" w:color="auto" w:fill="FFFFFF"/>
        <w:spacing w:before="0" w:beforeAutospacing="0" w:after="0" w:afterAutospacing="0"/>
        <w:rPr>
          <w:rFonts w:ascii="Arial" w:hAnsi="Arial" w:cs="Arial"/>
          <w:color w:val="273B47"/>
        </w:rPr>
      </w:pPr>
      <w:r>
        <w:rPr>
          <w:rFonts w:ascii="Arial" w:hAnsi="Arial" w:cs="Arial"/>
          <w:color w:val="273B47"/>
        </w:rPr>
        <w:t>Si usas Windows puedes usar el gestor de paquetes </w:t>
      </w:r>
      <w:hyperlink r:id="rId57" w:tgtFrame="_blank" w:history="1">
        <w:r>
          <w:rPr>
            <w:rStyle w:val="Hipervnculo"/>
            <w:rFonts w:ascii="Arial" w:hAnsi="Arial" w:cs="Arial"/>
            <w:color w:val="0791E6"/>
          </w:rPr>
          <w:t>Chocolatey Package Manager</w:t>
        </w:r>
      </w:hyperlink>
      <w:r>
        <w:rPr>
          <w:rFonts w:ascii="Arial" w:hAnsi="Arial" w:cs="Arial"/>
          <w:color w:val="273B47"/>
        </w:rPr>
        <w:t> e instalar SASS con el siguiente comando:</w:t>
      </w:r>
    </w:p>
    <w:p w:rsidR="00227169" w:rsidRDefault="00227169" w:rsidP="00227169">
      <w:pPr>
        <w:pStyle w:val="HTMLconformatoprevio"/>
        <w:shd w:val="clear" w:color="auto" w:fill="333333"/>
        <w:rPr>
          <w:rStyle w:val="CdigoHTML"/>
          <w:color w:val="DDDDDD"/>
          <w:shd w:val="clear" w:color="auto" w:fill="272822"/>
        </w:rPr>
      </w:pPr>
      <w:r>
        <w:rPr>
          <w:rStyle w:val="CdigoHTML"/>
          <w:color w:val="DDDDDD"/>
          <w:shd w:val="clear" w:color="auto" w:fill="272822"/>
        </w:rPr>
        <w:t>choco install sass</w:t>
      </w:r>
    </w:p>
    <w:p w:rsidR="00227169" w:rsidRDefault="00227169" w:rsidP="00227169">
      <w:pPr>
        <w:pStyle w:val="NormalWeb"/>
        <w:shd w:val="clear" w:color="auto" w:fill="FFFFFF"/>
        <w:spacing w:before="0" w:beforeAutospacing="0" w:after="0" w:afterAutospacing="0"/>
        <w:rPr>
          <w:rFonts w:ascii="Arial" w:hAnsi="Arial" w:cs="Arial"/>
          <w:color w:val="273B47"/>
        </w:rPr>
      </w:pPr>
      <w:r>
        <w:rPr>
          <w:rFonts w:ascii="Arial" w:hAnsi="Arial" w:cs="Arial"/>
          <w:color w:val="273B47"/>
        </w:rPr>
        <w:t>Si usas Mac puedes usar </w:t>
      </w:r>
      <w:hyperlink r:id="rId58" w:tgtFrame="_blank" w:history="1">
        <w:r>
          <w:rPr>
            <w:rStyle w:val="Hipervnculo"/>
            <w:rFonts w:ascii="Arial" w:hAnsi="Arial" w:cs="Arial"/>
            <w:color w:val="0791E6"/>
          </w:rPr>
          <w:t>Homebrew</w:t>
        </w:r>
      </w:hyperlink>
      <w:r>
        <w:rPr>
          <w:rFonts w:ascii="Arial" w:hAnsi="Arial" w:cs="Arial"/>
          <w:color w:val="273B47"/>
        </w:rPr>
        <w:t> para instalar SASS con el siguiente comando:</w:t>
      </w:r>
    </w:p>
    <w:p w:rsidR="00227169" w:rsidRPr="00227169" w:rsidRDefault="00227169" w:rsidP="00227169">
      <w:pPr>
        <w:pStyle w:val="HTMLconformatoprevio"/>
        <w:shd w:val="clear" w:color="auto" w:fill="333333"/>
        <w:rPr>
          <w:color w:val="FFFFFF"/>
          <w:sz w:val="21"/>
          <w:szCs w:val="21"/>
        </w:rPr>
      </w:pPr>
      <w:r>
        <w:rPr>
          <w:rStyle w:val="CdigoHTML"/>
          <w:color w:val="DDDDDD"/>
          <w:shd w:val="clear" w:color="auto" w:fill="272822"/>
        </w:rPr>
        <w:t>brew install sass/sass/sass</w:t>
      </w:r>
    </w:p>
    <w:p w:rsidR="00227169" w:rsidRDefault="00227169" w:rsidP="00227169">
      <w:pPr>
        <w:pStyle w:val="Ttulo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Correr el proyecto con SASS</w:t>
      </w:r>
    </w:p>
    <w:p w:rsidR="00227169" w:rsidRDefault="00227169" w:rsidP="0022716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Para poder visualizar tus proyectos de sass en el navegador, debes escribir en tu consola: </w:t>
      </w:r>
      <w:r>
        <w:rPr>
          <w:rStyle w:val="CdigoHTML"/>
          <w:rFonts w:ascii="Consolas" w:hAnsi="Consolas"/>
          <w:color w:val="24292E"/>
        </w:rPr>
        <w:t>sass --watch tu-ruta/sass-workshop/initial/styles.scss tu-ruta/sass-workshop/initial/styles/index.css</w:t>
      </w:r>
    </w:p>
    <w:p w:rsidR="00227169" w:rsidRDefault="00227169" w:rsidP="00227169">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p>
    <w:p w:rsidR="00227169" w:rsidRDefault="00227169" w:rsidP="00227169">
      <w:pPr>
        <w:pStyle w:val="Ttulo1"/>
        <w:pBdr>
          <w:bottom w:val="single" w:sz="6" w:space="11" w:color="E9E9E9"/>
        </w:pBdr>
        <w:spacing w:before="0" w:beforeAutospacing="0" w:after="225" w:afterAutospacing="0"/>
        <w:jc w:val="both"/>
      </w:pPr>
      <w:hyperlink r:id="rId59" w:history="1">
        <w:r>
          <w:rPr>
            <w:rStyle w:val="Hipervnculo"/>
          </w:rPr>
          <w:t>https://github.com/teffcode/sass-workshop</w:t>
        </w:r>
      </w:hyperlink>
    </w:p>
    <w:p w:rsidR="00201F69" w:rsidRDefault="00201F69" w:rsidP="00227169">
      <w:pPr>
        <w:pStyle w:val="Ttulo1"/>
        <w:pBdr>
          <w:bottom w:val="single" w:sz="6" w:space="11" w:color="E9E9E9"/>
        </w:pBdr>
        <w:spacing w:before="0" w:beforeAutospacing="0" w:after="225" w:afterAutospacing="0"/>
        <w:jc w:val="both"/>
      </w:pPr>
    </w:p>
    <w:p w:rsidR="00201F69" w:rsidRDefault="00201F69"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201F69">
        <w:rPr>
          <w:rFonts w:ascii="cooper_hewittmedium" w:hAnsi="cooper_hewittmedium"/>
          <w:color w:val="000000"/>
          <w:spacing w:val="-2"/>
          <w:sz w:val="36"/>
          <w:szCs w:val="36"/>
        </w:rPr>
        <w:lastRenderedPageBreak/>
        <w:drawing>
          <wp:inline distT="0" distB="0" distL="0" distR="0" wp14:anchorId="1C0016B0" wp14:editId="7397A87D">
            <wp:extent cx="2951018" cy="1595027"/>
            <wp:effectExtent l="0" t="0" r="190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4180" cy="1602141"/>
                    </a:xfrm>
                    <a:prstGeom prst="rect">
                      <a:avLst/>
                    </a:prstGeom>
                  </pic:spPr>
                </pic:pic>
              </a:graphicData>
            </a:graphic>
          </wp:inline>
        </w:drawing>
      </w:r>
    </w:p>
    <w:p w:rsidR="00201F69" w:rsidRDefault="00201F69"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201F69">
        <w:rPr>
          <w:rFonts w:ascii="cooper_hewittmedium" w:hAnsi="cooper_hewittmedium"/>
          <w:color w:val="000000"/>
          <w:spacing w:val="-2"/>
          <w:sz w:val="36"/>
          <w:szCs w:val="36"/>
        </w:rPr>
        <w:drawing>
          <wp:inline distT="0" distB="0" distL="0" distR="0" wp14:anchorId="7A0B00B2" wp14:editId="54B6DA0F">
            <wp:extent cx="4461163" cy="292110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1163" cy="2921108"/>
                    </a:xfrm>
                    <a:prstGeom prst="rect">
                      <a:avLst/>
                    </a:prstGeom>
                  </pic:spPr>
                </pic:pic>
              </a:graphicData>
            </a:graphic>
          </wp:inline>
        </w:drawing>
      </w:r>
    </w:p>
    <w:p w:rsidR="00201F69" w:rsidRDefault="00201F69"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201F69">
        <w:rPr>
          <w:rFonts w:ascii="cooper_hewittmedium" w:hAnsi="cooper_hewittmedium"/>
          <w:color w:val="000000"/>
          <w:spacing w:val="-2"/>
          <w:sz w:val="36"/>
          <w:szCs w:val="36"/>
        </w:rPr>
        <w:drawing>
          <wp:inline distT="0" distB="0" distL="0" distR="0" wp14:anchorId="470F4F1E" wp14:editId="61DCCD42">
            <wp:extent cx="4458904" cy="2493818"/>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4243" cy="2496804"/>
                    </a:xfrm>
                    <a:prstGeom prst="rect">
                      <a:avLst/>
                    </a:prstGeom>
                  </pic:spPr>
                </pic:pic>
              </a:graphicData>
            </a:graphic>
          </wp:inline>
        </w:drawing>
      </w:r>
    </w:p>
    <w:p w:rsidR="00A20168" w:rsidRDefault="00A20168"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p>
    <w:p w:rsidR="00A20168" w:rsidRDefault="00A20168"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A20168">
        <w:rPr>
          <w:rFonts w:ascii="cooper_hewittmedium" w:hAnsi="cooper_hewittmedium"/>
          <w:color w:val="000000"/>
          <w:spacing w:val="-2"/>
          <w:sz w:val="36"/>
          <w:szCs w:val="36"/>
        </w:rPr>
        <w:lastRenderedPageBreak/>
        <w:drawing>
          <wp:inline distT="0" distB="0" distL="0" distR="0" wp14:anchorId="4402D017" wp14:editId="28CE148B">
            <wp:extent cx="4094018" cy="2453261"/>
            <wp:effectExtent l="0" t="0" r="1905"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5875" cy="2454374"/>
                    </a:xfrm>
                    <a:prstGeom prst="rect">
                      <a:avLst/>
                    </a:prstGeom>
                  </pic:spPr>
                </pic:pic>
              </a:graphicData>
            </a:graphic>
          </wp:inline>
        </w:drawing>
      </w:r>
    </w:p>
    <w:p w:rsidR="00A20168" w:rsidRDefault="00A20168"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p>
    <w:p w:rsidR="00A20168" w:rsidRDefault="00A20168"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A20168">
        <w:rPr>
          <w:rFonts w:ascii="cooper_hewittmedium" w:hAnsi="cooper_hewittmedium"/>
          <w:color w:val="000000"/>
          <w:spacing w:val="-2"/>
          <w:sz w:val="36"/>
          <w:szCs w:val="36"/>
        </w:rPr>
        <w:drawing>
          <wp:inline distT="0" distB="0" distL="0" distR="0" wp14:anchorId="76AB85F8" wp14:editId="30F98E3B">
            <wp:extent cx="4523509" cy="269322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2929" cy="2698831"/>
                    </a:xfrm>
                    <a:prstGeom prst="rect">
                      <a:avLst/>
                    </a:prstGeom>
                  </pic:spPr>
                </pic:pic>
              </a:graphicData>
            </a:graphic>
          </wp:inline>
        </w:drawing>
      </w:r>
    </w:p>
    <w:p w:rsidR="00406F7A" w:rsidRDefault="00406F7A"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p>
    <w:p w:rsidR="00406F7A" w:rsidRDefault="00406F7A" w:rsidP="00201F69">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p>
    <w:p w:rsidR="00406F7A" w:rsidRDefault="00406F7A" w:rsidP="00406F7A">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p>
    <w:p w:rsidR="00406F7A" w:rsidRDefault="00406F7A" w:rsidP="00406F7A">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p>
    <w:p w:rsidR="00406F7A" w:rsidRDefault="00406F7A" w:rsidP="00406F7A">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p>
    <w:p w:rsidR="00406F7A" w:rsidRDefault="00406F7A" w:rsidP="00406F7A">
      <w:pPr>
        <w:pStyle w:val="Ttulo1"/>
        <w:pBdr>
          <w:bottom w:val="single" w:sz="6" w:space="11" w:color="E9E9E9"/>
        </w:pBdr>
        <w:spacing w:before="0" w:beforeAutospacing="0" w:after="225" w:afterAutospacing="0"/>
        <w:jc w:val="both"/>
        <w:rPr>
          <w:rFonts w:ascii="cooper_hewittmedium" w:hAnsi="cooper_hewittmedium"/>
          <w:color w:val="000000"/>
          <w:spacing w:val="-2"/>
          <w:sz w:val="36"/>
          <w:szCs w:val="36"/>
        </w:rPr>
      </w:pPr>
      <w:r w:rsidRPr="00406F7A">
        <w:rPr>
          <w:rFonts w:ascii="cooper_hewittmedium" w:hAnsi="cooper_hewittmedium"/>
          <w:color w:val="000000"/>
          <w:spacing w:val="-2"/>
          <w:sz w:val="36"/>
          <w:szCs w:val="36"/>
        </w:rPr>
        <w:lastRenderedPageBreak/>
        <w:t>La accesibilidad y nuestra responsabilidad como desarrolladores</w:t>
      </w:r>
    </w:p>
    <w:p w:rsidR="00406F7A" w:rsidRDefault="00406F7A" w:rsidP="00406F7A">
      <w:pPr>
        <w:pStyle w:val="NormalWeb"/>
        <w:spacing w:before="113" w:beforeAutospacing="0" w:after="113" w:afterAutospacing="0"/>
        <w:jc w:val="both"/>
        <w:rPr>
          <w:rFonts w:ascii="Arial" w:hAnsi="Arial" w:cs="Arial"/>
          <w:color w:val="273B47"/>
        </w:rPr>
      </w:pPr>
      <w:r>
        <w:rPr>
          <w:rFonts w:ascii="Arial" w:hAnsi="Arial" w:cs="Arial"/>
          <w:color w:val="273B47"/>
        </w:rPr>
        <w:t>Debemos pensar en esas personas con una discapacidad visual que no tienen la posibilidad de ver lo mismo que la mayoría de nosotros. Estas personas no siempre usan el mouse, sino lectores de pantalla.</w:t>
      </w:r>
    </w:p>
    <w:p w:rsidR="00406F7A" w:rsidRDefault="00406F7A" w:rsidP="00406F7A">
      <w:pPr>
        <w:pStyle w:val="NormalWeb"/>
        <w:spacing w:before="113" w:beforeAutospacing="0" w:after="113" w:afterAutospacing="0"/>
        <w:jc w:val="both"/>
        <w:rPr>
          <w:rFonts w:ascii="Arial" w:hAnsi="Arial" w:cs="Arial"/>
          <w:color w:val="273B47"/>
        </w:rPr>
      </w:pPr>
      <w:r>
        <w:rPr>
          <w:rFonts w:ascii="Arial" w:hAnsi="Arial" w:cs="Arial"/>
          <w:color w:val="273B47"/>
        </w:rPr>
        <w:t>Un Lector de Pantalla se encarga de leer toda la aplicación elemento por elemento. Que los lectores de pantalla funcionen es responsabilidad de las y los desarrolladores: debemos tener muy buena semántica, usar las etiquetas y atributos adecuados entre otras.</w:t>
      </w:r>
    </w:p>
    <w:p w:rsidR="00406F7A" w:rsidRDefault="00406F7A" w:rsidP="00406F7A">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bookmarkStart w:id="2" w:name="_GoBack"/>
      <w:r w:rsidRPr="00406F7A">
        <w:rPr>
          <w:rFonts w:ascii="cooper_hewittmedium" w:hAnsi="cooper_hewittmedium"/>
          <w:color w:val="000000"/>
          <w:spacing w:val="-2"/>
          <w:sz w:val="36"/>
          <w:szCs w:val="36"/>
        </w:rPr>
        <w:drawing>
          <wp:inline distT="0" distB="0" distL="0" distR="0" wp14:anchorId="1094248C" wp14:editId="08EC8ECE">
            <wp:extent cx="4084711" cy="297872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98" cy="3062215"/>
                    </a:xfrm>
                    <a:prstGeom prst="rect">
                      <a:avLst/>
                    </a:prstGeom>
                  </pic:spPr>
                </pic:pic>
              </a:graphicData>
            </a:graphic>
          </wp:inline>
        </w:drawing>
      </w:r>
      <w:bookmarkEnd w:id="2"/>
    </w:p>
    <w:p w:rsidR="00406F7A" w:rsidRPr="00227169" w:rsidRDefault="00406F7A" w:rsidP="00406F7A">
      <w:pPr>
        <w:pStyle w:val="Ttulo1"/>
        <w:pBdr>
          <w:bottom w:val="single" w:sz="6" w:space="11" w:color="E9E9E9"/>
        </w:pBdr>
        <w:spacing w:before="0" w:beforeAutospacing="0" w:after="225" w:afterAutospacing="0"/>
        <w:jc w:val="center"/>
        <w:rPr>
          <w:rFonts w:ascii="cooper_hewittmedium" w:hAnsi="cooper_hewittmedium"/>
          <w:color w:val="000000"/>
          <w:spacing w:val="-2"/>
          <w:sz w:val="36"/>
          <w:szCs w:val="36"/>
        </w:rPr>
      </w:pPr>
      <w:r w:rsidRPr="00406F7A">
        <w:rPr>
          <w:rFonts w:ascii="cooper_hewittmedium" w:hAnsi="cooper_hewittmedium"/>
          <w:color w:val="000000"/>
          <w:spacing w:val="-2"/>
          <w:sz w:val="36"/>
          <w:szCs w:val="36"/>
        </w:rPr>
        <w:drawing>
          <wp:inline distT="0" distB="0" distL="0" distR="0" wp14:anchorId="5C2AC348" wp14:editId="498E4A65">
            <wp:extent cx="3646584" cy="269470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4639" cy="2708051"/>
                    </a:xfrm>
                    <a:prstGeom prst="rect">
                      <a:avLst/>
                    </a:prstGeom>
                  </pic:spPr>
                </pic:pic>
              </a:graphicData>
            </a:graphic>
          </wp:inline>
        </w:drawing>
      </w:r>
    </w:p>
    <w:sectPr w:rsidR="00406F7A" w:rsidRPr="0022716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1CA" w:rsidRDefault="00C821CA" w:rsidP="00780CD6">
      <w:pPr>
        <w:spacing w:after="0" w:line="240" w:lineRule="auto"/>
      </w:pPr>
      <w:r>
        <w:separator/>
      </w:r>
    </w:p>
  </w:endnote>
  <w:endnote w:type="continuationSeparator" w:id="0">
    <w:p w:rsidR="00C821CA" w:rsidRDefault="00C821CA" w:rsidP="00780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oper_hewittmedium">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1CA" w:rsidRDefault="00C821CA" w:rsidP="00780CD6">
      <w:pPr>
        <w:spacing w:after="0" w:line="240" w:lineRule="auto"/>
      </w:pPr>
      <w:r>
        <w:separator/>
      </w:r>
    </w:p>
  </w:footnote>
  <w:footnote w:type="continuationSeparator" w:id="0">
    <w:p w:rsidR="00C821CA" w:rsidRDefault="00C821CA" w:rsidP="00780C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435D2"/>
    <w:multiLevelType w:val="multilevel"/>
    <w:tmpl w:val="FEA0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124894"/>
    <w:multiLevelType w:val="multilevel"/>
    <w:tmpl w:val="3FDA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2C16541"/>
    <w:multiLevelType w:val="multilevel"/>
    <w:tmpl w:val="72F8F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B8D6293"/>
    <w:multiLevelType w:val="multilevel"/>
    <w:tmpl w:val="ED76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2D8175B"/>
    <w:multiLevelType w:val="multilevel"/>
    <w:tmpl w:val="868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0EC"/>
    <w:rsid w:val="00026497"/>
    <w:rsid w:val="00034CC8"/>
    <w:rsid w:val="000474FF"/>
    <w:rsid w:val="00076EA4"/>
    <w:rsid w:val="00104E5F"/>
    <w:rsid w:val="001637B7"/>
    <w:rsid w:val="00191CA3"/>
    <w:rsid w:val="001940EC"/>
    <w:rsid w:val="001A3EA9"/>
    <w:rsid w:val="00201F69"/>
    <w:rsid w:val="00227169"/>
    <w:rsid w:val="002E1168"/>
    <w:rsid w:val="0031465B"/>
    <w:rsid w:val="003859D0"/>
    <w:rsid w:val="00390B7E"/>
    <w:rsid w:val="0039763E"/>
    <w:rsid w:val="00397F41"/>
    <w:rsid w:val="003E2368"/>
    <w:rsid w:val="003E7607"/>
    <w:rsid w:val="00406F7A"/>
    <w:rsid w:val="005516FA"/>
    <w:rsid w:val="005B44AE"/>
    <w:rsid w:val="005F14FD"/>
    <w:rsid w:val="005F7027"/>
    <w:rsid w:val="0062168E"/>
    <w:rsid w:val="0067420A"/>
    <w:rsid w:val="006E4FDE"/>
    <w:rsid w:val="006F4577"/>
    <w:rsid w:val="00780CD6"/>
    <w:rsid w:val="00812C93"/>
    <w:rsid w:val="00846930"/>
    <w:rsid w:val="008471C9"/>
    <w:rsid w:val="00847264"/>
    <w:rsid w:val="00870CE3"/>
    <w:rsid w:val="0087322F"/>
    <w:rsid w:val="008B2F67"/>
    <w:rsid w:val="008B71D7"/>
    <w:rsid w:val="008E3DCD"/>
    <w:rsid w:val="008F13C8"/>
    <w:rsid w:val="009363CA"/>
    <w:rsid w:val="00963070"/>
    <w:rsid w:val="009C2EB3"/>
    <w:rsid w:val="009C39A0"/>
    <w:rsid w:val="009C7287"/>
    <w:rsid w:val="009D4842"/>
    <w:rsid w:val="00A0204E"/>
    <w:rsid w:val="00A20168"/>
    <w:rsid w:val="00A56D9E"/>
    <w:rsid w:val="00AC3C8D"/>
    <w:rsid w:val="00B86E48"/>
    <w:rsid w:val="00B922D0"/>
    <w:rsid w:val="00BA0E1E"/>
    <w:rsid w:val="00C821CA"/>
    <w:rsid w:val="00CC282D"/>
    <w:rsid w:val="00D0491C"/>
    <w:rsid w:val="00D12BD9"/>
    <w:rsid w:val="00D364C8"/>
    <w:rsid w:val="00D44A76"/>
    <w:rsid w:val="00D752E5"/>
    <w:rsid w:val="00D81F22"/>
    <w:rsid w:val="00D906B7"/>
    <w:rsid w:val="00DD060A"/>
    <w:rsid w:val="00E4162F"/>
    <w:rsid w:val="00EC4A88"/>
    <w:rsid w:val="00EF7B73"/>
    <w:rsid w:val="00F21A9F"/>
    <w:rsid w:val="00FB74A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74200E-C8D1-4400-B49E-2BC5F49B6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3976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3">
    <w:name w:val="heading 3"/>
    <w:basedOn w:val="Normal"/>
    <w:next w:val="Normal"/>
    <w:link w:val="Ttulo3Car"/>
    <w:uiPriority w:val="9"/>
    <w:semiHidden/>
    <w:unhideWhenUsed/>
    <w:qFormat/>
    <w:rsid w:val="00227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0491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491C"/>
    <w:rPr>
      <w:b/>
      <w:bCs/>
    </w:rPr>
  </w:style>
  <w:style w:type="character" w:styleId="CdigoHTML">
    <w:name w:val="HTML Code"/>
    <w:basedOn w:val="Fuentedeprrafopredeter"/>
    <w:uiPriority w:val="99"/>
    <w:semiHidden/>
    <w:unhideWhenUsed/>
    <w:rsid w:val="006F4577"/>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39763E"/>
    <w:rPr>
      <w:rFonts w:ascii="Times New Roman" w:eastAsia="Times New Roman" w:hAnsi="Times New Roman" w:cs="Times New Roman"/>
      <w:b/>
      <w:bCs/>
      <w:kern w:val="36"/>
      <w:sz w:val="48"/>
      <w:szCs w:val="48"/>
      <w:lang w:eastAsia="es-MX"/>
    </w:rPr>
  </w:style>
  <w:style w:type="character" w:styleId="Hipervnculo">
    <w:name w:val="Hyperlink"/>
    <w:basedOn w:val="Fuentedeprrafopredeter"/>
    <w:uiPriority w:val="99"/>
    <w:semiHidden/>
    <w:unhideWhenUsed/>
    <w:rsid w:val="00E4162F"/>
    <w:rPr>
      <w:color w:val="0000FF"/>
      <w:u w:val="single"/>
    </w:rPr>
  </w:style>
  <w:style w:type="paragraph" w:customStyle="1" w:styleId="discussioninfo-time">
    <w:name w:val="discussioninfo-time"/>
    <w:basedOn w:val="Normal"/>
    <w:rsid w:val="00D752E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visitado">
    <w:name w:val="FollowedHyperlink"/>
    <w:basedOn w:val="Fuentedeprrafopredeter"/>
    <w:uiPriority w:val="99"/>
    <w:semiHidden/>
    <w:unhideWhenUsed/>
    <w:rsid w:val="00846930"/>
    <w:rPr>
      <w:color w:val="954F72" w:themeColor="followedHyperlink"/>
      <w:u w:val="single"/>
    </w:rPr>
  </w:style>
  <w:style w:type="paragraph" w:styleId="Encabezado">
    <w:name w:val="header"/>
    <w:basedOn w:val="Normal"/>
    <w:link w:val="EncabezadoCar"/>
    <w:uiPriority w:val="99"/>
    <w:unhideWhenUsed/>
    <w:rsid w:val="00780C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CD6"/>
  </w:style>
  <w:style w:type="paragraph" w:styleId="Piedepgina">
    <w:name w:val="footer"/>
    <w:basedOn w:val="Normal"/>
    <w:link w:val="PiedepginaCar"/>
    <w:uiPriority w:val="99"/>
    <w:unhideWhenUsed/>
    <w:rsid w:val="00780C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0CD6"/>
  </w:style>
  <w:style w:type="paragraph" w:styleId="Cita">
    <w:name w:val="Quote"/>
    <w:basedOn w:val="Normal"/>
    <w:next w:val="Normal"/>
    <w:link w:val="CitaCar"/>
    <w:uiPriority w:val="29"/>
    <w:qFormat/>
    <w:rsid w:val="00D906B7"/>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906B7"/>
    <w:rPr>
      <w:i/>
      <w:iCs/>
      <w:color w:val="404040" w:themeColor="text1" w:themeTint="BF"/>
    </w:rPr>
  </w:style>
  <w:style w:type="paragraph" w:styleId="HTMLconformatoprevio">
    <w:name w:val="HTML Preformatted"/>
    <w:basedOn w:val="Normal"/>
    <w:link w:val="HTMLconformatoprevioCar"/>
    <w:uiPriority w:val="99"/>
    <w:unhideWhenUsed/>
    <w:rsid w:val="00047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0474FF"/>
    <w:rPr>
      <w:rFonts w:ascii="Courier New" w:eastAsia="Times New Roman" w:hAnsi="Courier New" w:cs="Courier New"/>
      <w:sz w:val="20"/>
      <w:szCs w:val="20"/>
      <w:lang w:eastAsia="es-MX"/>
    </w:rPr>
  </w:style>
  <w:style w:type="character" w:customStyle="1" w:styleId="hljs-selector-class">
    <w:name w:val="hljs-selector-class"/>
    <w:basedOn w:val="Fuentedeprrafopredeter"/>
    <w:rsid w:val="000474FF"/>
  </w:style>
  <w:style w:type="character" w:customStyle="1" w:styleId="hljs-selector-tag">
    <w:name w:val="hljs-selector-tag"/>
    <w:basedOn w:val="Fuentedeprrafopredeter"/>
    <w:rsid w:val="000474FF"/>
  </w:style>
  <w:style w:type="character" w:customStyle="1" w:styleId="hljs-attribute">
    <w:name w:val="hljs-attribute"/>
    <w:basedOn w:val="Fuentedeprrafopredeter"/>
    <w:rsid w:val="000474FF"/>
  </w:style>
  <w:style w:type="character" w:customStyle="1" w:styleId="hljs-tag">
    <w:name w:val="hljs-tag"/>
    <w:basedOn w:val="Fuentedeprrafopredeter"/>
    <w:rsid w:val="000474FF"/>
  </w:style>
  <w:style w:type="character" w:customStyle="1" w:styleId="hljs-name">
    <w:name w:val="hljs-name"/>
    <w:basedOn w:val="Fuentedeprrafopredeter"/>
    <w:rsid w:val="000474FF"/>
  </w:style>
  <w:style w:type="character" w:customStyle="1" w:styleId="hljs-attr">
    <w:name w:val="hljs-attr"/>
    <w:basedOn w:val="Fuentedeprrafopredeter"/>
    <w:rsid w:val="000474FF"/>
  </w:style>
  <w:style w:type="character" w:customStyle="1" w:styleId="hljs-string">
    <w:name w:val="hljs-string"/>
    <w:basedOn w:val="Fuentedeprrafopredeter"/>
    <w:rsid w:val="000474FF"/>
  </w:style>
  <w:style w:type="character" w:customStyle="1" w:styleId="hljs-comment">
    <w:name w:val="hljs-comment"/>
    <w:basedOn w:val="Fuentedeprrafopredeter"/>
    <w:rsid w:val="000474FF"/>
  </w:style>
  <w:style w:type="character" w:customStyle="1" w:styleId="Ttulo3Car">
    <w:name w:val="Título 3 Car"/>
    <w:basedOn w:val="Fuentedeprrafopredeter"/>
    <w:link w:val="Ttulo3"/>
    <w:uiPriority w:val="9"/>
    <w:semiHidden/>
    <w:rsid w:val="0022716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98956">
      <w:bodyDiv w:val="1"/>
      <w:marLeft w:val="0"/>
      <w:marRight w:val="0"/>
      <w:marTop w:val="0"/>
      <w:marBottom w:val="0"/>
      <w:divBdr>
        <w:top w:val="none" w:sz="0" w:space="0" w:color="auto"/>
        <w:left w:val="none" w:sz="0" w:space="0" w:color="auto"/>
        <w:bottom w:val="none" w:sz="0" w:space="0" w:color="auto"/>
        <w:right w:val="none" w:sz="0" w:space="0" w:color="auto"/>
      </w:divBdr>
      <w:divsChild>
        <w:div w:id="2060008811">
          <w:marLeft w:val="0"/>
          <w:marRight w:val="0"/>
          <w:marTop w:val="0"/>
          <w:marBottom w:val="0"/>
          <w:divBdr>
            <w:top w:val="none" w:sz="0" w:space="0" w:color="auto"/>
            <w:left w:val="none" w:sz="0" w:space="0" w:color="auto"/>
            <w:bottom w:val="none" w:sz="0" w:space="0" w:color="auto"/>
            <w:right w:val="none" w:sz="0" w:space="0" w:color="auto"/>
          </w:divBdr>
        </w:div>
      </w:divsChild>
    </w:div>
    <w:div w:id="82338749">
      <w:bodyDiv w:val="1"/>
      <w:marLeft w:val="0"/>
      <w:marRight w:val="0"/>
      <w:marTop w:val="0"/>
      <w:marBottom w:val="0"/>
      <w:divBdr>
        <w:top w:val="none" w:sz="0" w:space="0" w:color="auto"/>
        <w:left w:val="none" w:sz="0" w:space="0" w:color="auto"/>
        <w:bottom w:val="none" w:sz="0" w:space="0" w:color="auto"/>
        <w:right w:val="none" w:sz="0" w:space="0" w:color="auto"/>
      </w:divBdr>
    </w:div>
    <w:div w:id="167911075">
      <w:bodyDiv w:val="1"/>
      <w:marLeft w:val="0"/>
      <w:marRight w:val="0"/>
      <w:marTop w:val="0"/>
      <w:marBottom w:val="0"/>
      <w:divBdr>
        <w:top w:val="none" w:sz="0" w:space="0" w:color="auto"/>
        <w:left w:val="none" w:sz="0" w:space="0" w:color="auto"/>
        <w:bottom w:val="none" w:sz="0" w:space="0" w:color="auto"/>
        <w:right w:val="none" w:sz="0" w:space="0" w:color="auto"/>
      </w:divBdr>
    </w:div>
    <w:div w:id="196163506">
      <w:bodyDiv w:val="1"/>
      <w:marLeft w:val="0"/>
      <w:marRight w:val="0"/>
      <w:marTop w:val="0"/>
      <w:marBottom w:val="0"/>
      <w:divBdr>
        <w:top w:val="none" w:sz="0" w:space="0" w:color="auto"/>
        <w:left w:val="none" w:sz="0" w:space="0" w:color="auto"/>
        <w:bottom w:val="none" w:sz="0" w:space="0" w:color="auto"/>
        <w:right w:val="none" w:sz="0" w:space="0" w:color="auto"/>
      </w:divBdr>
      <w:divsChild>
        <w:div w:id="573660345">
          <w:marLeft w:val="0"/>
          <w:marRight w:val="0"/>
          <w:marTop w:val="0"/>
          <w:marBottom w:val="225"/>
          <w:divBdr>
            <w:top w:val="none" w:sz="0" w:space="0" w:color="auto"/>
            <w:left w:val="none" w:sz="0" w:space="0" w:color="auto"/>
            <w:bottom w:val="single" w:sz="6" w:space="11" w:color="E9E9E9"/>
            <w:right w:val="none" w:sz="0" w:space="0" w:color="auto"/>
          </w:divBdr>
        </w:div>
        <w:div w:id="1141002129">
          <w:marLeft w:val="0"/>
          <w:marRight w:val="0"/>
          <w:marTop w:val="0"/>
          <w:marBottom w:val="0"/>
          <w:divBdr>
            <w:top w:val="none" w:sz="0" w:space="0" w:color="auto"/>
            <w:left w:val="none" w:sz="0" w:space="0" w:color="auto"/>
            <w:bottom w:val="none" w:sz="0" w:space="0" w:color="auto"/>
            <w:right w:val="none" w:sz="0" w:space="0" w:color="auto"/>
          </w:divBdr>
        </w:div>
      </w:divsChild>
    </w:div>
    <w:div w:id="270867999">
      <w:bodyDiv w:val="1"/>
      <w:marLeft w:val="0"/>
      <w:marRight w:val="0"/>
      <w:marTop w:val="0"/>
      <w:marBottom w:val="0"/>
      <w:divBdr>
        <w:top w:val="none" w:sz="0" w:space="0" w:color="auto"/>
        <w:left w:val="none" w:sz="0" w:space="0" w:color="auto"/>
        <w:bottom w:val="none" w:sz="0" w:space="0" w:color="auto"/>
        <w:right w:val="none" w:sz="0" w:space="0" w:color="auto"/>
      </w:divBdr>
      <w:divsChild>
        <w:div w:id="1348484094">
          <w:marLeft w:val="0"/>
          <w:marRight w:val="0"/>
          <w:marTop w:val="0"/>
          <w:marBottom w:val="0"/>
          <w:divBdr>
            <w:top w:val="none" w:sz="0" w:space="0" w:color="auto"/>
            <w:left w:val="none" w:sz="0" w:space="0" w:color="auto"/>
            <w:bottom w:val="none" w:sz="0" w:space="0" w:color="auto"/>
            <w:right w:val="none" w:sz="0" w:space="0" w:color="auto"/>
          </w:divBdr>
        </w:div>
      </w:divsChild>
    </w:div>
    <w:div w:id="284695455">
      <w:bodyDiv w:val="1"/>
      <w:marLeft w:val="0"/>
      <w:marRight w:val="0"/>
      <w:marTop w:val="0"/>
      <w:marBottom w:val="0"/>
      <w:divBdr>
        <w:top w:val="none" w:sz="0" w:space="0" w:color="auto"/>
        <w:left w:val="none" w:sz="0" w:space="0" w:color="auto"/>
        <w:bottom w:val="none" w:sz="0" w:space="0" w:color="auto"/>
        <w:right w:val="none" w:sz="0" w:space="0" w:color="auto"/>
      </w:divBdr>
      <w:divsChild>
        <w:div w:id="1007169659">
          <w:marLeft w:val="0"/>
          <w:marRight w:val="0"/>
          <w:marTop w:val="0"/>
          <w:marBottom w:val="225"/>
          <w:divBdr>
            <w:top w:val="none" w:sz="0" w:space="0" w:color="auto"/>
            <w:left w:val="none" w:sz="0" w:space="0" w:color="auto"/>
            <w:bottom w:val="single" w:sz="6" w:space="11" w:color="E9E9E9"/>
            <w:right w:val="none" w:sz="0" w:space="0" w:color="auto"/>
          </w:divBdr>
        </w:div>
        <w:div w:id="1972400643">
          <w:marLeft w:val="0"/>
          <w:marRight w:val="0"/>
          <w:marTop w:val="0"/>
          <w:marBottom w:val="0"/>
          <w:divBdr>
            <w:top w:val="none" w:sz="0" w:space="0" w:color="auto"/>
            <w:left w:val="none" w:sz="0" w:space="0" w:color="auto"/>
            <w:bottom w:val="none" w:sz="0" w:space="0" w:color="auto"/>
            <w:right w:val="none" w:sz="0" w:space="0" w:color="auto"/>
          </w:divBdr>
        </w:div>
      </w:divsChild>
    </w:div>
    <w:div w:id="351539730">
      <w:bodyDiv w:val="1"/>
      <w:marLeft w:val="0"/>
      <w:marRight w:val="0"/>
      <w:marTop w:val="0"/>
      <w:marBottom w:val="0"/>
      <w:divBdr>
        <w:top w:val="none" w:sz="0" w:space="0" w:color="auto"/>
        <w:left w:val="none" w:sz="0" w:space="0" w:color="auto"/>
        <w:bottom w:val="none" w:sz="0" w:space="0" w:color="auto"/>
        <w:right w:val="none" w:sz="0" w:space="0" w:color="auto"/>
      </w:divBdr>
    </w:div>
    <w:div w:id="666861294">
      <w:bodyDiv w:val="1"/>
      <w:marLeft w:val="0"/>
      <w:marRight w:val="0"/>
      <w:marTop w:val="0"/>
      <w:marBottom w:val="0"/>
      <w:divBdr>
        <w:top w:val="none" w:sz="0" w:space="0" w:color="auto"/>
        <w:left w:val="none" w:sz="0" w:space="0" w:color="auto"/>
        <w:bottom w:val="none" w:sz="0" w:space="0" w:color="auto"/>
        <w:right w:val="none" w:sz="0" w:space="0" w:color="auto"/>
      </w:divBdr>
    </w:div>
    <w:div w:id="717512292">
      <w:bodyDiv w:val="1"/>
      <w:marLeft w:val="0"/>
      <w:marRight w:val="0"/>
      <w:marTop w:val="0"/>
      <w:marBottom w:val="0"/>
      <w:divBdr>
        <w:top w:val="none" w:sz="0" w:space="0" w:color="auto"/>
        <w:left w:val="none" w:sz="0" w:space="0" w:color="auto"/>
        <w:bottom w:val="none" w:sz="0" w:space="0" w:color="auto"/>
        <w:right w:val="none" w:sz="0" w:space="0" w:color="auto"/>
      </w:divBdr>
      <w:divsChild>
        <w:div w:id="1298955179">
          <w:marLeft w:val="0"/>
          <w:marRight w:val="0"/>
          <w:marTop w:val="0"/>
          <w:marBottom w:val="225"/>
          <w:divBdr>
            <w:top w:val="none" w:sz="0" w:space="0" w:color="auto"/>
            <w:left w:val="none" w:sz="0" w:space="0" w:color="auto"/>
            <w:bottom w:val="single" w:sz="6" w:space="11" w:color="E9E9E9"/>
            <w:right w:val="none" w:sz="0" w:space="0" w:color="auto"/>
          </w:divBdr>
        </w:div>
        <w:div w:id="135074465">
          <w:marLeft w:val="0"/>
          <w:marRight w:val="0"/>
          <w:marTop w:val="0"/>
          <w:marBottom w:val="0"/>
          <w:divBdr>
            <w:top w:val="none" w:sz="0" w:space="0" w:color="auto"/>
            <w:left w:val="none" w:sz="0" w:space="0" w:color="auto"/>
            <w:bottom w:val="none" w:sz="0" w:space="0" w:color="auto"/>
            <w:right w:val="none" w:sz="0" w:space="0" w:color="auto"/>
          </w:divBdr>
        </w:div>
      </w:divsChild>
    </w:div>
    <w:div w:id="800464934">
      <w:bodyDiv w:val="1"/>
      <w:marLeft w:val="0"/>
      <w:marRight w:val="0"/>
      <w:marTop w:val="0"/>
      <w:marBottom w:val="0"/>
      <w:divBdr>
        <w:top w:val="none" w:sz="0" w:space="0" w:color="auto"/>
        <w:left w:val="none" w:sz="0" w:space="0" w:color="auto"/>
        <w:bottom w:val="none" w:sz="0" w:space="0" w:color="auto"/>
        <w:right w:val="none" w:sz="0" w:space="0" w:color="auto"/>
      </w:divBdr>
    </w:div>
    <w:div w:id="841511983">
      <w:bodyDiv w:val="1"/>
      <w:marLeft w:val="0"/>
      <w:marRight w:val="0"/>
      <w:marTop w:val="0"/>
      <w:marBottom w:val="0"/>
      <w:divBdr>
        <w:top w:val="none" w:sz="0" w:space="0" w:color="auto"/>
        <w:left w:val="none" w:sz="0" w:space="0" w:color="auto"/>
        <w:bottom w:val="none" w:sz="0" w:space="0" w:color="auto"/>
        <w:right w:val="none" w:sz="0" w:space="0" w:color="auto"/>
      </w:divBdr>
    </w:div>
    <w:div w:id="868950132">
      <w:bodyDiv w:val="1"/>
      <w:marLeft w:val="0"/>
      <w:marRight w:val="0"/>
      <w:marTop w:val="0"/>
      <w:marBottom w:val="0"/>
      <w:divBdr>
        <w:top w:val="none" w:sz="0" w:space="0" w:color="auto"/>
        <w:left w:val="none" w:sz="0" w:space="0" w:color="auto"/>
        <w:bottom w:val="none" w:sz="0" w:space="0" w:color="auto"/>
        <w:right w:val="none" w:sz="0" w:space="0" w:color="auto"/>
      </w:divBdr>
      <w:divsChild>
        <w:div w:id="1494682312">
          <w:marLeft w:val="0"/>
          <w:marRight w:val="0"/>
          <w:marTop w:val="0"/>
          <w:marBottom w:val="225"/>
          <w:divBdr>
            <w:top w:val="none" w:sz="0" w:space="0" w:color="auto"/>
            <w:left w:val="none" w:sz="0" w:space="0" w:color="auto"/>
            <w:bottom w:val="single" w:sz="6" w:space="11" w:color="E9E9E9"/>
            <w:right w:val="none" w:sz="0" w:space="0" w:color="auto"/>
          </w:divBdr>
        </w:div>
        <w:div w:id="1208297627">
          <w:marLeft w:val="0"/>
          <w:marRight w:val="0"/>
          <w:marTop w:val="0"/>
          <w:marBottom w:val="0"/>
          <w:divBdr>
            <w:top w:val="none" w:sz="0" w:space="0" w:color="auto"/>
            <w:left w:val="none" w:sz="0" w:space="0" w:color="auto"/>
            <w:bottom w:val="none" w:sz="0" w:space="0" w:color="auto"/>
            <w:right w:val="none" w:sz="0" w:space="0" w:color="auto"/>
          </w:divBdr>
        </w:div>
      </w:divsChild>
    </w:div>
    <w:div w:id="875042353">
      <w:bodyDiv w:val="1"/>
      <w:marLeft w:val="0"/>
      <w:marRight w:val="0"/>
      <w:marTop w:val="0"/>
      <w:marBottom w:val="0"/>
      <w:divBdr>
        <w:top w:val="none" w:sz="0" w:space="0" w:color="auto"/>
        <w:left w:val="none" w:sz="0" w:space="0" w:color="auto"/>
        <w:bottom w:val="none" w:sz="0" w:space="0" w:color="auto"/>
        <w:right w:val="none" w:sz="0" w:space="0" w:color="auto"/>
      </w:divBdr>
    </w:div>
    <w:div w:id="906066529">
      <w:bodyDiv w:val="1"/>
      <w:marLeft w:val="0"/>
      <w:marRight w:val="0"/>
      <w:marTop w:val="0"/>
      <w:marBottom w:val="0"/>
      <w:divBdr>
        <w:top w:val="none" w:sz="0" w:space="0" w:color="auto"/>
        <w:left w:val="none" w:sz="0" w:space="0" w:color="auto"/>
        <w:bottom w:val="none" w:sz="0" w:space="0" w:color="auto"/>
        <w:right w:val="none" w:sz="0" w:space="0" w:color="auto"/>
      </w:divBdr>
    </w:div>
    <w:div w:id="1082097234">
      <w:bodyDiv w:val="1"/>
      <w:marLeft w:val="0"/>
      <w:marRight w:val="0"/>
      <w:marTop w:val="0"/>
      <w:marBottom w:val="0"/>
      <w:divBdr>
        <w:top w:val="none" w:sz="0" w:space="0" w:color="auto"/>
        <w:left w:val="none" w:sz="0" w:space="0" w:color="auto"/>
        <w:bottom w:val="none" w:sz="0" w:space="0" w:color="auto"/>
        <w:right w:val="none" w:sz="0" w:space="0" w:color="auto"/>
      </w:divBdr>
    </w:div>
    <w:div w:id="1131745175">
      <w:bodyDiv w:val="1"/>
      <w:marLeft w:val="0"/>
      <w:marRight w:val="0"/>
      <w:marTop w:val="0"/>
      <w:marBottom w:val="0"/>
      <w:divBdr>
        <w:top w:val="none" w:sz="0" w:space="0" w:color="auto"/>
        <w:left w:val="none" w:sz="0" w:space="0" w:color="auto"/>
        <w:bottom w:val="none" w:sz="0" w:space="0" w:color="auto"/>
        <w:right w:val="none" w:sz="0" w:space="0" w:color="auto"/>
      </w:divBdr>
      <w:divsChild>
        <w:div w:id="1351301943">
          <w:marLeft w:val="0"/>
          <w:marRight w:val="0"/>
          <w:marTop w:val="0"/>
          <w:marBottom w:val="225"/>
          <w:divBdr>
            <w:top w:val="none" w:sz="0" w:space="0" w:color="auto"/>
            <w:left w:val="none" w:sz="0" w:space="0" w:color="auto"/>
            <w:bottom w:val="single" w:sz="6" w:space="11" w:color="E9E9E9"/>
            <w:right w:val="none" w:sz="0" w:space="0" w:color="auto"/>
          </w:divBdr>
        </w:div>
        <w:div w:id="1080982892">
          <w:marLeft w:val="0"/>
          <w:marRight w:val="0"/>
          <w:marTop w:val="0"/>
          <w:marBottom w:val="0"/>
          <w:divBdr>
            <w:top w:val="none" w:sz="0" w:space="0" w:color="auto"/>
            <w:left w:val="none" w:sz="0" w:space="0" w:color="auto"/>
            <w:bottom w:val="none" w:sz="0" w:space="0" w:color="auto"/>
            <w:right w:val="none" w:sz="0" w:space="0" w:color="auto"/>
          </w:divBdr>
        </w:div>
      </w:divsChild>
    </w:div>
    <w:div w:id="1133864802">
      <w:bodyDiv w:val="1"/>
      <w:marLeft w:val="0"/>
      <w:marRight w:val="0"/>
      <w:marTop w:val="0"/>
      <w:marBottom w:val="0"/>
      <w:divBdr>
        <w:top w:val="none" w:sz="0" w:space="0" w:color="auto"/>
        <w:left w:val="none" w:sz="0" w:space="0" w:color="auto"/>
        <w:bottom w:val="none" w:sz="0" w:space="0" w:color="auto"/>
        <w:right w:val="none" w:sz="0" w:space="0" w:color="auto"/>
      </w:divBdr>
    </w:div>
    <w:div w:id="1136751940">
      <w:bodyDiv w:val="1"/>
      <w:marLeft w:val="0"/>
      <w:marRight w:val="0"/>
      <w:marTop w:val="0"/>
      <w:marBottom w:val="0"/>
      <w:divBdr>
        <w:top w:val="none" w:sz="0" w:space="0" w:color="auto"/>
        <w:left w:val="none" w:sz="0" w:space="0" w:color="auto"/>
        <w:bottom w:val="none" w:sz="0" w:space="0" w:color="auto"/>
        <w:right w:val="none" w:sz="0" w:space="0" w:color="auto"/>
      </w:divBdr>
      <w:divsChild>
        <w:div w:id="1712461895">
          <w:marLeft w:val="0"/>
          <w:marRight w:val="0"/>
          <w:marTop w:val="0"/>
          <w:marBottom w:val="0"/>
          <w:divBdr>
            <w:top w:val="none" w:sz="0" w:space="0" w:color="auto"/>
            <w:left w:val="none" w:sz="0" w:space="0" w:color="auto"/>
            <w:bottom w:val="none" w:sz="0" w:space="0" w:color="auto"/>
            <w:right w:val="none" w:sz="0" w:space="0" w:color="auto"/>
          </w:divBdr>
        </w:div>
      </w:divsChild>
    </w:div>
    <w:div w:id="1184392617">
      <w:bodyDiv w:val="1"/>
      <w:marLeft w:val="0"/>
      <w:marRight w:val="0"/>
      <w:marTop w:val="0"/>
      <w:marBottom w:val="0"/>
      <w:divBdr>
        <w:top w:val="none" w:sz="0" w:space="0" w:color="auto"/>
        <w:left w:val="none" w:sz="0" w:space="0" w:color="auto"/>
        <w:bottom w:val="none" w:sz="0" w:space="0" w:color="auto"/>
        <w:right w:val="none" w:sz="0" w:space="0" w:color="auto"/>
      </w:divBdr>
    </w:div>
    <w:div w:id="1199514752">
      <w:bodyDiv w:val="1"/>
      <w:marLeft w:val="0"/>
      <w:marRight w:val="0"/>
      <w:marTop w:val="0"/>
      <w:marBottom w:val="0"/>
      <w:divBdr>
        <w:top w:val="none" w:sz="0" w:space="0" w:color="auto"/>
        <w:left w:val="none" w:sz="0" w:space="0" w:color="auto"/>
        <w:bottom w:val="none" w:sz="0" w:space="0" w:color="auto"/>
        <w:right w:val="none" w:sz="0" w:space="0" w:color="auto"/>
      </w:divBdr>
    </w:div>
    <w:div w:id="1252616590">
      <w:bodyDiv w:val="1"/>
      <w:marLeft w:val="0"/>
      <w:marRight w:val="0"/>
      <w:marTop w:val="0"/>
      <w:marBottom w:val="0"/>
      <w:divBdr>
        <w:top w:val="none" w:sz="0" w:space="0" w:color="auto"/>
        <w:left w:val="none" w:sz="0" w:space="0" w:color="auto"/>
        <w:bottom w:val="none" w:sz="0" w:space="0" w:color="auto"/>
        <w:right w:val="none" w:sz="0" w:space="0" w:color="auto"/>
      </w:divBdr>
      <w:divsChild>
        <w:div w:id="197082652">
          <w:marLeft w:val="0"/>
          <w:marRight w:val="0"/>
          <w:marTop w:val="0"/>
          <w:marBottom w:val="225"/>
          <w:divBdr>
            <w:top w:val="none" w:sz="0" w:space="0" w:color="auto"/>
            <w:left w:val="none" w:sz="0" w:space="0" w:color="auto"/>
            <w:bottom w:val="single" w:sz="6" w:space="11" w:color="E9E9E9"/>
            <w:right w:val="none" w:sz="0" w:space="0" w:color="auto"/>
          </w:divBdr>
        </w:div>
        <w:div w:id="41292593">
          <w:marLeft w:val="0"/>
          <w:marRight w:val="0"/>
          <w:marTop w:val="0"/>
          <w:marBottom w:val="0"/>
          <w:divBdr>
            <w:top w:val="none" w:sz="0" w:space="0" w:color="auto"/>
            <w:left w:val="none" w:sz="0" w:space="0" w:color="auto"/>
            <w:bottom w:val="none" w:sz="0" w:space="0" w:color="auto"/>
            <w:right w:val="none" w:sz="0" w:space="0" w:color="auto"/>
          </w:divBdr>
        </w:div>
      </w:divsChild>
    </w:div>
    <w:div w:id="1266575034">
      <w:bodyDiv w:val="1"/>
      <w:marLeft w:val="0"/>
      <w:marRight w:val="0"/>
      <w:marTop w:val="0"/>
      <w:marBottom w:val="0"/>
      <w:divBdr>
        <w:top w:val="none" w:sz="0" w:space="0" w:color="auto"/>
        <w:left w:val="none" w:sz="0" w:space="0" w:color="auto"/>
        <w:bottom w:val="none" w:sz="0" w:space="0" w:color="auto"/>
        <w:right w:val="none" w:sz="0" w:space="0" w:color="auto"/>
      </w:divBdr>
    </w:div>
    <w:div w:id="1274288218">
      <w:bodyDiv w:val="1"/>
      <w:marLeft w:val="0"/>
      <w:marRight w:val="0"/>
      <w:marTop w:val="0"/>
      <w:marBottom w:val="0"/>
      <w:divBdr>
        <w:top w:val="none" w:sz="0" w:space="0" w:color="auto"/>
        <w:left w:val="none" w:sz="0" w:space="0" w:color="auto"/>
        <w:bottom w:val="none" w:sz="0" w:space="0" w:color="auto"/>
        <w:right w:val="none" w:sz="0" w:space="0" w:color="auto"/>
      </w:divBdr>
      <w:divsChild>
        <w:div w:id="1391416047">
          <w:marLeft w:val="0"/>
          <w:marRight w:val="0"/>
          <w:marTop w:val="0"/>
          <w:marBottom w:val="0"/>
          <w:divBdr>
            <w:top w:val="none" w:sz="0" w:space="0" w:color="auto"/>
            <w:left w:val="none" w:sz="0" w:space="0" w:color="auto"/>
            <w:bottom w:val="none" w:sz="0" w:space="0" w:color="auto"/>
            <w:right w:val="none" w:sz="0" w:space="0" w:color="auto"/>
          </w:divBdr>
        </w:div>
      </w:divsChild>
    </w:div>
    <w:div w:id="1331592666">
      <w:bodyDiv w:val="1"/>
      <w:marLeft w:val="0"/>
      <w:marRight w:val="0"/>
      <w:marTop w:val="0"/>
      <w:marBottom w:val="0"/>
      <w:divBdr>
        <w:top w:val="none" w:sz="0" w:space="0" w:color="auto"/>
        <w:left w:val="none" w:sz="0" w:space="0" w:color="auto"/>
        <w:bottom w:val="none" w:sz="0" w:space="0" w:color="auto"/>
        <w:right w:val="none" w:sz="0" w:space="0" w:color="auto"/>
      </w:divBdr>
    </w:div>
    <w:div w:id="1347248264">
      <w:bodyDiv w:val="1"/>
      <w:marLeft w:val="0"/>
      <w:marRight w:val="0"/>
      <w:marTop w:val="0"/>
      <w:marBottom w:val="0"/>
      <w:divBdr>
        <w:top w:val="none" w:sz="0" w:space="0" w:color="auto"/>
        <w:left w:val="none" w:sz="0" w:space="0" w:color="auto"/>
        <w:bottom w:val="none" w:sz="0" w:space="0" w:color="auto"/>
        <w:right w:val="none" w:sz="0" w:space="0" w:color="auto"/>
      </w:divBdr>
    </w:div>
    <w:div w:id="1373113252">
      <w:bodyDiv w:val="1"/>
      <w:marLeft w:val="0"/>
      <w:marRight w:val="0"/>
      <w:marTop w:val="0"/>
      <w:marBottom w:val="0"/>
      <w:divBdr>
        <w:top w:val="none" w:sz="0" w:space="0" w:color="auto"/>
        <w:left w:val="none" w:sz="0" w:space="0" w:color="auto"/>
        <w:bottom w:val="none" w:sz="0" w:space="0" w:color="auto"/>
        <w:right w:val="none" w:sz="0" w:space="0" w:color="auto"/>
      </w:divBdr>
      <w:divsChild>
        <w:div w:id="2048262289">
          <w:marLeft w:val="0"/>
          <w:marRight w:val="0"/>
          <w:marTop w:val="0"/>
          <w:marBottom w:val="225"/>
          <w:divBdr>
            <w:top w:val="none" w:sz="0" w:space="0" w:color="auto"/>
            <w:left w:val="none" w:sz="0" w:space="0" w:color="auto"/>
            <w:bottom w:val="single" w:sz="6" w:space="11" w:color="E9E9E9"/>
            <w:right w:val="none" w:sz="0" w:space="0" w:color="auto"/>
          </w:divBdr>
        </w:div>
        <w:div w:id="898515221">
          <w:marLeft w:val="0"/>
          <w:marRight w:val="0"/>
          <w:marTop w:val="0"/>
          <w:marBottom w:val="0"/>
          <w:divBdr>
            <w:top w:val="none" w:sz="0" w:space="0" w:color="auto"/>
            <w:left w:val="none" w:sz="0" w:space="0" w:color="auto"/>
            <w:bottom w:val="none" w:sz="0" w:space="0" w:color="auto"/>
            <w:right w:val="none" w:sz="0" w:space="0" w:color="auto"/>
          </w:divBdr>
        </w:div>
      </w:divsChild>
    </w:div>
    <w:div w:id="1382249068">
      <w:bodyDiv w:val="1"/>
      <w:marLeft w:val="0"/>
      <w:marRight w:val="0"/>
      <w:marTop w:val="0"/>
      <w:marBottom w:val="0"/>
      <w:divBdr>
        <w:top w:val="none" w:sz="0" w:space="0" w:color="auto"/>
        <w:left w:val="none" w:sz="0" w:space="0" w:color="auto"/>
        <w:bottom w:val="none" w:sz="0" w:space="0" w:color="auto"/>
        <w:right w:val="none" w:sz="0" w:space="0" w:color="auto"/>
      </w:divBdr>
      <w:divsChild>
        <w:div w:id="919293429">
          <w:marLeft w:val="0"/>
          <w:marRight w:val="0"/>
          <w:marTop w:val="0"/>
          <w:marBottom w:val="0"/>
          <w:divBdr>
            <w:top w:val="none" w:sz="0" w:space="0" w:color="auto"/>
            <w:left w:val="none" w:sz="0" w:space="0" w:color="auto"/>
            <w:bottom w:val="none" w:sz="0" w:space="0" w:color="auto"/>
            <w:right w:val="none" w:sz="0" w:space="0" w:color="auto"/>
          </w:divBdr>
        </w:div>
      </w:divsChild>
    </w:div>
    <w:div w:id="1387607681">
      <w:bodyDiv w:val="1"/>
      <w:marLeft w:val="0"/>
      <w:marRight w:val="0"/>
      <w:marTop w:val="0"/>
      <w:marBottom w:val="0"/>
      <w:divBdr>
        <w:top w:val="none" w:sz="0" w:space="0" w:color="auto"/>
        <w:left w:val="none" w:sz="0" w:space="0" w:color="auto"/>
        <w:bottom w:val="none" w:sz="0" w:space="0" w:color="auto"/>
        <w:right w:val="none" w:sz="0" w:space="0" w:color="auto"/>
      </w:divBdr>
      <w:divsChild>
        <w:div w:id="720783231">
          <w:marLeft w:val="0"/>
          <w:marRight w:val="0"/>
          <w:marTop w:val="0"/>
          <w:marBottom w:val="0"/>
          <w:divBdr>
            <w:top w:val="none" w:sz="0" w:space="0" w:color="auto"/>
            <w:left w:val="none" w:sz="0" w:space="0" w:color="auto"/>
            <w:bottom w:val="none" w:sz="0" w:space="0" w:color="auto"/>
            <w:right w:val="none" w:sz="0" w:space="0" w:color="auto"/>
          </w:divBdr>
          <w:divsChild>
            <w:div w:id="257754310">
              <w:marLeft w:val="0"/>
              <w:marRight w:val="0"/>
              <w:marTop w:val="0"/>
              <w:marBottom w:val="0"/>
              <w:divBdr>
                <w:top w:val="none" w:sz="0" w:space="0" w:color="auto"/>
                <w:left w:val="none" w:sz="0" w:space="0" w:color="auto"/>
                <w:bottom w:val="none" w:sz="0" w:space="0" w:color="auto"/>
                <w:right w:val="none" w:sz="0" w:space="0" w:color="auto"/>
              </w:divBdr>
              <w:divsChild>
                <w:div w:id="649944374">
                  <w:marLeft w:val="0"/>
                  <w:marRight w:val="0"/>
                  <w:marTop w:val="0"/>
                  <w:marBottom w:val="0"/>
                  <w:divBdr>
                    <w:top w:val="none" w:sz="0" w:space="0" w:color="auto"/>
                    <w:left w:val="none" w:sz="0" w:space="0" w:color="auto"/>
                    <w:bottom w:val="none" w:sz="0" w:space="0" w:color="auto"/>
                    <w:right w:val="none" w:sz="0" w:space="0" w:color="auto"/>
                  </w:divBdr>
                  <w:divsChild>
                    <w:div w:id="260768202">
                      <w:marLeft w:val="0"/>
                      <w:marRight w:val="0"/>
                      <w:marTop w:val="0"/>
                      <w:marBottom w:val="0"/>
                      <w:divBdr>
                        <w:top w:val="none" w:sz="0" w:space="0" w:color="auto"/>
                        <w:left w:val="none" w:sz="0" w:space="0" w:color="auto"/>
                        <w:bottom w:val="none" w:sz="0" w:space="0" w:color="auto"/>
                        <w:right w:val="none" w:sz="0" w:space="0" w:color="auto"/>
                      </w:divBdr>
                      <w:divsChild>
                        <w:div w:id="6673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05511">
          <w:marLeft w:val="0"/>
          <w:marRight w:val="0"/>
          <w:marTop w:val="0"/>
          <w:marBottom w:val="0"/>
          <w:divBdr>
            <w:top w:val="none" w:sz="0" w:space="0" w:color="auto"/>
            <w:left w:val="none" w:sz="0" w:space="0" w:color="auto"/>
            <w:bottom w:val="none" w:sz="0" w:space="0" w:color="auto"/>
            <w:right w:val="none" w:sz="0" w:space="0" w:color="auto"/>
          </w:divBdr>
          <w:divsChild>
            <w:div w:id="17399812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76677246">
      <w:bodyDiv w:val="1"/>
      <w:marLeft w:val="0"/>
      <w:marRight w:val="0"/>
      <w:marTop w:val="0"/>
      <w:marBottom w:val="0"/>
      <w:divBdr>
        <w:top w:val="none" w:sz="0" w:space="0" w:color="auto"/>
        <w:left w:val="none" w:sz="0" w:space="0" w:color="auto"/>
        <w:bottom w:val="none" w:sz="0" w:space="0" w:color="auto"/>
        <w:right w:val="none" w:sz="0" w:space="0" w:color="auto"/>
      </w:divBdr>
    </w:div>
    <w:div w:id="1503277763">
      <w:bodyDiv w:val="1"/>
      <w:marLeft w:val="0"/>
      <w:marRight w:val="0"/>
      <w:marTop w:val="0"/>
      <w:marBottom w:val="0"/>
      <w:divBdr>
        <w:top w:val="none" w:sz="0" w:space="0" w:color="auto"/>
        <w:left w:val="none" w:sz="0" w:space="0" w:color="auto"/>
        <w:bottom w:val="none" w:sz="0" w:space="0" w:color="auto"/>
        <w:right w:val="none" w:sz="0" w:space="0" w:color="auto"/>
      </w:divBdr>
    </w:div>
    <w:div w:id="1525096992">
      <w:bodyDiv w:val="1"/>
      <w:marLeft w:val="0"/>
      <w:marRight w:val="0"/>
      <w:marTop w:val="0"/>
      <w:marBottom w:val="0"/>
      <w:divBdr>
        <w:top w:val="none" w:sz="0" w:space="0" w:color="auto"/>
        <w:left w:val="none" w:sz="0" w:space="0" w:color="auto"/>
        <w:bottom w:val="none" w:sz="0" w:space="0" w:color="auto"/>
        <w:right w:val="none" w:sz="0" w:space="0" w:color="auto"/>
      </w:divBdr>
      <w:divsChild>
        <w:div w:id="1352995739">
          <w:marLeft w:val="0"/>
          <w:marRight w:val="0"/>
          <w:marTop w:val="0"/>
          <w:marBottom w:val="225"/>
          <w:divBdr>
            <w:top w:val="none" w:sz="0" w:space="0" w:color="auto"/>
            <w:left w:val="none" w:sz="0" w:space="0" w:color="auto"/>
            <w:bottom w:val="single" w:sz="6" w:space="11" w:color="E9E9E9"/>
            <w:right w:val="none" w:sz="0" w:space="0" w:color="auto"/>
          </w:divBdr>
        </w:div>
        <w:div w:id="928927518">
          <w:marLeft w:val="0"/>
          <w:marRight w:val="0"/>
          <w:marTop w:val="0"/>
          <w:marBottom w:val="0"/>
          <w:divBdr>
            <w:top w:val="none" w:sz="0" w:space="0" w:color="auto"/>
            <w:left w:val="none" w:sz="0" w:space="0" w:color="auto"/>
            <w:bottom w:val="none" w:sz="0" w:space="0" w:color="auto"/>
            <w:right w:val="none" w:sz="0" w:space="0" w:color="auto"/>
          </w:divBdr>
        </w:div>
      </w:divsChild>
    </w:div>
    <w:div w:id="1551763194">
      <w:bodyDiv w:val="1"/>
      <w:marLeft w:val="0"/>
      <w:marRight w:val="0"/>
      <w:marTop w:val="0"/>
      <w:marBottom w:val="0"/>
      <w:divBdr>
        <w:top w:val="none" w:sz="0" w:space="0" w:color="auto"/>
        <w:left w:val="none" w:sz="0" w:space="0" w:color="auto"/>
        <w:bottom w:val="none" w:sz="0" w:space="0" w:color="auto"/>
        <w:right w:val="none" w:sz="0" w:space="0" w:color="auto"/>
      </w:divBdr>
    </w:div>
    <w:div w:id="1686983044">
      <w:bodyDiv w:val="1"/>
      <w:marLeft w:val="0"/>
      <w:marRight w:val="0"/>
      <w:marTop w:val="0"/>
      <w:marBottom w:val="0"/>
      <w:divBdr>
        <w:top w:val="none" w:sz="0" w:space="0" w:color="auto"/>
        <w:left w:val="none" w:sz="0" w:space="0" w:color="auto"/>
        <w:bottom w:val="none" w:sz="0" w:space="0" w:color="auto"/>
        <w:right w:val="none" w:sz="0" w:space="0" w:color="auto"/>
      </w:divBdr>
    </w:div>
    <w:div w:id="1740054512">
      <w:bodyDiv w:val="1"/>
      <w:marLeft w:val="0"/>
      <w:marRight w:val="0"/>
      <w:marTop w:val="0"/>
      <w:marBottom w:val="0"/>
      <w:divBdr>
        <w:top w:val="none" w:sz="0" w:space="0" w:color="auto"/>
        <w:left w:val="none" w:sz="0" w:space="0" w:color="auto"/>
        <w:bottom w:val="none" w:sz="0" w:space="0" w:color="auto"/>
        <w:right w:val="none" w:sz="0" w:space="0" w:color="auto"/>
      </w:divBdr>
      <w:divsChild>
        <w:div w:id="973564740">
          <w:marLeft w:val="0"/>
          <w:marRight w:val="0"/>
          <w:marTop w:val="0"/>
          <w:marBottom w:val="225"/>
          <w:divBdr>
            <w:top w:val="none" w:sz="0" w:space="0" w:color="auto"/>
            <w:left w:val="none" w:sz="0" w:space="0" w:color="auto"/>
            <w:bottom w:val="single" w:sz="6" w:space="11" w:color="E9E9E9"/>
            <w:right w:val="none" w:sz="0" w:space="0" w:color="auto"/>
          </w:divBdr>
        </w:div>
        <w:div w:id="684404285">
          <w:marLeft w:val="0"/>
          <w:marRight w:val="0"/>
          <w:marTop w:val="0"/>
          <w:marBottom w:val="0"/>
          <w:divBdr>
            <w:top w:val="none" w:sz="0" w:space="0" w:color="auto"/>
            <w:left w:val="none" w:sz="0" w:space="0" w:color="auto"/>
            <w:bottom w:val="none" w:sz="0" w:space="0" w:color="auto"/>
            <w:right w:val="none" w:sz="0" w:space="0" w:color="auto"/>
          </w:divBdr>
        </w:div>
      </w:divsChild>
    </w:div>
    <w:div w:id="1740244268">
      <w:bodyDiv w:val="1"/>
      <w:marLeft w:val="0"/>
      <w:marRight w:val="0"/>
      <w:marTop w:val="0"/>
      <w:marBottom w:val="0"/>
      <w:divBdr>
        <w:top w:val="none" w:sz="0" w:space="0" w:color="auto"/>
        <w:left w:val="none" w:sz="0" w:space="0" w:color="auto"/>
        <w:bottom w:val="none" w:sz="0" w:space="0" w:color="auto"/>
        <w:right w:val="none" w:sz="0" w:space="0" w:color="auto"/>
      </w:divBdr>
      <w:divsChild>
        <w:div w:id="1589650407">
          <w:marLeft w:val="0"/>
          <w:marRight w:val="0"/>
          <w:marTop w:val="0"/>
          <w:marBottom w:val="225"/>
          <w:divBdr>
            <w:top w:val="none" w:sz="0" w:space="0" w:color="auto"/>
            <w:left w:val="none" w:sz="0" w:space="0" w:color="auto"/>
            <w:bottom w:val="single" w:sz="6" w:space="11" w:color="E9E9E9"/>
            <w:right w:val="none" w:sz="0" w:space="0" w:color="auto"/>
          </w:divBdr>
        </w:div>
        <w:div w:id="1856453005">
          <w:marLeft w:val="0"/>
          <w:marRight w:val="0"/>
          <w:marTop w:val="0"/>
          <w:marBottom w:val="0"/>
          <w:divBdr>
            <w:top w:val="none" w:sz="0" w:space="0" w:color="auto"/>
            <w:left w:val="none" w:sz="0" w:space="0" w:color="auto"/>
            <w:bottom w:val="none" w:sz="0" w:space="0" w:color="auto"/>
            <w:right w:val="none" w:sz="0" w:space="0" w:color="auto"/>
          </w:divBdr>
        </w:div>
      </w:divsChild>
    </w:div>
    <w:div w:id="1765111454">
      <w:bodyDiv w:val="1"/>
      <w:marLeft w:val="0"/>
      <w:marRight w:val="0"/>
      <w:marTop w:val="0"/>
      <w:marBottom w:val="0"/>
      <w:divBdr>
        <w:top w:val="none" w:sz="0" w:space="0" w:color="auto"/>
        <w:left w:val="none" w:sz="0" w:space="0" w:color="auto"/>
        <w:bottom w:val="none" w:sz="0" w:space="0" w:color="auto"/>
        <w:right w:val="none" w:sz="0" w:space="0" w:color="auto"/>
      </w:divBdr>
    </w:div>
    <w:div w:id="1833132029">
      <w:bodyDiv w:val="1"/>
      <w:marLeft w:val="0"/>
      <w:marRight w:val="0"/>
      <w:marTop w:val="0"/>
      <w:marBottom w:val="0"/>
      <w:divBdr>
        <w:top w:val="none" w:sz="0" w:space="0" w:color="auto"/>
        <w:left w:val="none" w:sz="0" w:space="0" w:color="auto"/>
        <w:bottom w:val="none" w:sz="0" w:space="0" w:color="auto"/>
        <w:right w:val="none" w:sz="0" w:space="0" w:color="auto"/>
      </w:divBdr>
    </w:div>
    <w:div w:id="2025279905">
      <w:bodyDiv w:val="1"/>
      <w:marLeft w:val="0"/>
      <w:marRight w:val="0"/>
      <w:marTop w:val="0"/>
      <w:marBottom w:val="0"/>
      <w:divBdr>
        <w:top w:val="none" w:sz="0" w:space="0" w:color="auto"/>
        <w:left w:val="none" w:sz="0" w:space="0" w:color="auto"/>
        <w:bottom w:val="none" w:sz="0" w:space="0" w:color="auto"/>
        <w:right w:val="none" w:sz="0" w:space="0" w:color="auto"/>
      </w:divBdr>
    </w:div>
    <w:div w:id="2027630989">
      <w:bodyDiv w:val="1"/>
      <w:marLeft w:val="0"/>
      <w:marRight w:val="0"/>
      <w:marTop w:val="0"/>
      <w:marBottom w:val="0"/>
      <w:divBdr>
        <w:top w:val="none" w:sz="0" w:space="0" w:color="auto"/>
        <w:left w:val="none" w:sz="0" w:space="0" w:color="auto"/>
        <w:bottom w:val="none" w:sz="0" w:space="0" w:color="auto"/>
        <w:right w:val="none" w:sz="0" w:space="0" w:color="auto"/>
      </w:divBdr>
    </w:div>
    <w:div w:id="206459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validator.w3.or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brew.sh/" TargetMode="External"/><Relationship Id="rId66"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developer.mozilla.org/en-US/docs/Web/CSS/Pseudo-classes"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teffcode/sass-workshop" TargetMode="External"/><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chocolatey.org/" TargetMode="External"/><Relationship Id="rId10" Type="http://schemas.openxmlformats.org/officeDocument/2006/relationships/image" Target="media/image4.jpg"/><Relationship Id="rId31" Type="http://schemas.openxmlformats.org/officeDocument/2006/relationships/hyperlink" Target="https://developer.mozilla.org/en-US/docs/Web/CSS/Pseudo-elements"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5869</TotalTime>
  <Pages>37</Pages>
  <Words>2242</Words>
  <Characters>12331</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Martin</dc:creator>
  <cp:keywords/>
  <dc:description/>
  <cp:lastModifiedBy>Luis Martin</cp:lastModifiedBy>
  <cp:revision>48</cp:revision>
  <dcterms:created xsi:type="dcterms:W3CDTF">2020-01-27T00:32:00Z</dcterms:created>
  <dcterms:modified xsi:type="dcterms:W3CDTF">2020-07-27T16:20:00Z</dcterms:modified>
</cp:coreProperties>
</file>