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3E7607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(Hyper Text Markup Language)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(Cascade Style sheets)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3E7607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DOM, CSSOM, Render Tree y el proceso de renderizado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Document Object Model.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 Tree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la unión entre el DOM y el CSSOM para renderizar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El DOM se une con el CSSOM para crear el Render Tree.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aplican los estilos CSS en el Render Tree.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3E760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casi iguales que las etiquetas de apertura, pero también necesitan un slash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 class=""saludo""&gt;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&lt;img src=""puppy.png"" alt=""mi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AA" w:rsidRDefault="00FB74AA" w:rsidP="005F7027">
      <w:pPr>
        <w:jc w:val="center"/>
      </w:pPr>
    </w:p>
    <w:p w:rsidR="00FB74AA" w:rsidRPr="003E7607" w:rsidRDefault="00FB74AA" w:rsidP="00FB74AA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Anatomía de un Elemento HTML: </w:t>
      </w:r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DOCTYPE, html, head y body</w:t>
      </w:r>
    </w:p>
    <w:p w:rsidR="00FB74AA" w:rsidRDefault="00FB74AA" w:rsidP="005F7027">
      <w:pPr>
        <w:jc w:val="center"/>
      </w:pPr>
    </w:p>
    <w:p w:rsidR="0039763E" w:rsidRDefault="00FB74AA" w:rsidP="005F7027">
      <w:pPr>
        <w:jc w:val="center"/>
      </w:pPr>
      <w:r w:rsidRPr="00FB74AA">
        <w:rPr>
          <w:noProof/>
          <w:lang w:eastAsia="es-MX"/>
        </w:rPr>
        <w:drawing>
          <wp:inline distT="0" distB="0" distL="0" distR="0" wp14:anchorId="0308187B" wp14:editId="483C92F5">
            <wp:extent cx="6309908" cy="32156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6" cy="3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&lt;style&gt; y &lt;script&gt; respectivamente, que a su vez deben ir dentro de la etiqueta raíz &lt;html&gt;,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3E7607" w:rsidP="0039763E">
      <w:pPr>
        <w:jc w:val="center"/>
        <w:rPr>
          <w:sz w:val="14"/>
        </w:rPr>
      </w:pPr>
      <w:r>
        <w:rPr>
          <w:sz w:val="14"/>
        </w:rPr>
        <w:t xml:space="preserve"> </w:t>
      </w:r>
      <w:r w:rsidR="00A0204E">
        <w:rPr>
          <w:sz w:val="14"/>
        </w:rPr>
        <w:t xml:space="preserve"> </w:t>
      </w:r>
      <w:r w:rsidR="00CC282D"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Tipos de errores en HTML, debugging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9D4842" w:rsidP="00E4162F">
      <w:pPr>
        <w:jc w:val="both"/>
      </w:pPr>
      <w:hyperlink r:id="rId24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A continuación te mostraré un código HTML y la idea es que tu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Tipos de selectores, pseudo-clases y pseudo-elementos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(asterisco)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seguido de dos puntos y la pseudo-clase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p:first-child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En el caso de los pseudo-elementos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p::first-letter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9D4842" w:rsidP="0031465B">
      <w:pPr>
        <w:jc w:val="center"/>
      </w:pPr>
      <w:hyperlink r:id="rId30" w:history="1">
        <w:r w:rsidR="00847264">
          <w:rPr>
            <w:rStyle w:val="Hipervnculo"/>
          </w:rPr>
          <w:t>https://developer.mozilla.org/en-US/docs/Web/CSS/Pseudo-classes</w:t>
        </w:r>
      </w:hyperlink>
    </w:p>
    <w:p w:rsidR="00847264" w:rsidRDefault="009D4842" w:rsidP="0031465B">
      <w:pPr>
        <w:jc w:val="center"/>
      </w:pPr>
      <w:hyperlink r:id="rId31" w:history="1">
        <w:r w:rsidR="00847264"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r w:rsidR="00846930"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está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llevan este nombre porque depende de otra unidad de medida o elemento. Por ejemplo, porcentajes, vmx, em,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Recuerda que podemos darle estilos a etiquetas HTML muy específicas indicando dónde se van a encontrar. Por ejemplo: si queremos darle estilos únicamente a la imagen que está dentro del header, podemos usar el selector css </w:t>
      </w:r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 img { ...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No olvides resolver el desafío: crear tu propio header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>Todos los elementos en CSS son cuadrados o rectángulos y aparte de eso, estos elementos tienen un comportamiento que se define a través de la propiedad display. Los display más comunes y usados son: block, inline, inline-block, none, table, flex y grid.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En CSS los elementos se posicionan utilizando las propiedades top (superior), bottom (inferior), left (izquierda) y right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 tiene 7 valores diferentes: relative, absolute, fixed, sticky, static, initial e inherit. Veremos de qué se tratan:</w:t>
      </w:r>
    </w:p>
    <w:p w:rsidR="00397F41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</w:pPr>
      <w:r w:rsidRPr="00D906B7"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  <w:lastRenderedPageBreak/>
        <w:t>Arquitectura CSS</w:t>
      </w:r>
    </w:p>
    <w:p w:rsidR="00780CD6" w:rsidRDefault="00780CD6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8"/>
          <w:szCs w:val="36"/>
        </w:rPr>
      </w:pPr>
      <w:r w:rsidRPr="00780CD6">
        <w:rPr>
          <w:rFonts w:ascii="cooper_hewittmedium" w:hAnsi="cooper_hewittmedium"/>
          <w:color w:val="000000"/>
          <w:spacing w:val="-2"/>
          <w:sz w:val="38"/>
          <w:szCs w:val="36"/>
        </w:rPr>
        <w:t>¿Qué son y para qué nos sirven las arquitecturas CSS?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ins w:id="0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>Los objetivos son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: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Predecible &gt; Escribir reglas claras.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Reutilizable &gt; No escribir código redundante.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Mantenible &gt; Que sea fácil de leer y adaptarnos a los estándares.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Escalable &gt; Que pueda crecer fácilmente pero sin afectar el rendimiento.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B</w:t>
      </w:r>
      <w:ins w:id="1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 xml:space="preserve">uenas 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prácticas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Establecer reglas para que el equipo se entienda.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Explicar la estructura base o dar los fundamentos del proyecto a un nuevo integrante.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Evitar hojas de estilo muy extensas</w:t>
      </w:r>
    </w:p>
    <w:p w:rsid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Tener una buena documentación explicando ciertos aspectos del código.</w:t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Pr="00D906B7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D906B7" w:rsidRDefault="00D906B7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  <w:t>OOCSS, BEM, SMACSS, ITCSS y Atomic Design</w:t>
      </w:r>
    </w:p>
    <w:p w:rsidR="00104E5F" w:rsidRP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noProof/>
          <w:color w:val="000000"/>
          <w:spacing w:val="-2"/>
          <w:sz w:val="36"/>
          <w:szCs w:val="36"/>
        </w:rPr>
        <w:drawing>
          <wp:inline distT="0" distB="0" distL="0" distR="0" wp14:anchorId="4D171C9D" wp14:editId="2C3B1107">
            <wp:extent cx="3366654" cy="2017402"/>
            <wp:effectExtent l="0" t="0" r="5715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8872" cy="20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AB6BA5E" wp14:editId="0DF0CD11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7FAB61EF" wp14:editId="315536B7">
            <wp:extent cx="3886200" cy="2608389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919" cy="26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59A3431" wp14:editId="67804134">
            <wp:extent cx="5612130" cy="32321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Pr="00104E5F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034CC8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00AB7CE4" wp14:editId="07E45DEC">
            <wp:extent cx="3782290" cy="2173169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47" cy="21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D6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lastRenderedPageBreak/>
        <w:drawing>
          <wp:inline distT="0" distB="0" distL="0" distR="0" wp14:anchorId="004225B8" wp14:editId="16E7057C">
            <wp:extent cx="3531549" cy="2514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6746" cy="251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780CD6">
      <w:pPr>
        <w:jc w:val="both"/>
        <w:rPr>
          <w:rFonts w:ascii="Arial" w:hAnsi="Arial" w:cs="Arial"/>
          <w:sz w:val="24"/>
          <w:lang w:val="en-US"/>
        </w:rPr>
      </w:pPr>
    </w:p>
    <w:p w:rsidR="00034CC8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06DF910" wp14:editId="7211A4F1">
            <wp:extent cx="4196453" cy="232756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0728" cy="23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</w:p>
    <w:p w:rsidR="00390B7E" w:rsidRPr="00390B7E" w:rsidRDefault="00390B7E" w:rsidP="00390B7E">
      <w:pPr>
        <w:jc w:val="center"/>
        <w:rPr>
          <w:rFonts w:ascii="Arial" w:hAnsi="Arial" w:cs="Arial"/>
          <w:color w:val="FF0000"/>
          <w:sz w:val="24"/>
          <w:lang w:val="en-US"/>
        </w:rPr>
      </w:pPr>
      <w:r w:rsidRPr="00390B7E">
        <w:rPr>
          <w:rFonts w:ascii="Arial" w:hAnsi="Arial" w:cs="Arial"/>
          <w:color w:val="FF0000"/>
          <w:sz w:val="24"/>
          <w:lang w:val="en-US"/>
        </w:rPr>
        <w:t>RETO 2 (BEM)</w:t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4786264" cy="2299855"/>
            <wp:effectExtent l="0" t="0" r="0" b="5715"/>
            <wp:docPr id="42" name="Imagen 42" descr="Reto 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to 3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6" t="13099" r="7662" b="14414"/>
                    <a:stretch/>
                  </pic:blipFill>
                  <pic:spPr bwMode="auto">
                    <a:xfrm>
                      <a:off x="0" y="0"/>
                      <a:ext cx="4787245" cy="23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497" w:rsidRDefault="00026497" w:rsidP="00026497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¿Qué es un componente? Analicemos nuestros diseños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En esta clase la profesora Estefany Aguilar nos explica qué es un componente en el mundo del frontend. También analizaremos el diseño del proyecto del curso.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Un componente, tanto en diseño como desarrollo web, es un elemento muy pequeño que tiene la capacidad de ser reutilizado en diferentes partes de una aplicación. Por ejemplo: botones, iconos, cards, entre otras. Puedes apreciarlos en las plataformas que visitas todos los días: Twitter, Facebook, Platzi, YouTube y muchas más.</w:t>
      </w:r>
    </w:p>
    <w:p w:rsidR="000474FF" w:rsidRDefault="00026497" w:rsidP="00026497">
      <w:pPr>
        <w:jc w:val="center"/>
        <w:rPr>
          <w:rFonts w:ascii="Arial" w:hAnsi="Arial" w:cs="Arial"/>
          <w:sz w:val="24"/>
        </w:rPr>
      </w:pPr>
      <w:r w:rsidRPr="00026497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BF9A94B" wp14:editId="6E671646">
            <wp:extent cx="4655127" cy="260988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584" cy="26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FF" w:rsidRDefault="000474FF" w:rsidP="00026497">
      <w:pPr>
        <w:jc w:val="center"/>
        <w:rPr>
          <w:rFonts w:ascii="Arial" w:hAnsi="Arial" w:cs="Arial"/>
          <w:sz w:val="24"/>
        </w:rPr>
      </w:pPr>
    </w:p>
    <w:p w:rsidR="000474FF" w:rsidRDefault="000474FF" w:rsidP="000474F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Creación de un carousel de imágenes con CSS: Detalle de cada item</w:t>
      </w:r>
    </w:p>
    <w:p w:rsidR="000474FF" w:rsidRPr="000474FF" w:rsidRDefault="000474FF" w:rsidP="000474FF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lang w:eastAsia="es-MX"/>
        </w:rPr>
      </w:pPr>
      <w:r w:rsidRPr="000474FF">
        <w:rPr>
          <w:rFonts w:ascii="Arial" w:eastAsia="Times New Roman" w:hAnsi="Arial" w:cs="Arial"/>
          <w:color w:val="273B47"/>
          <w:lang w:eastAsia="es-MX"/>
        </w:rPr>
        <w:t>El selector </w:t>
      </w:r>
      <w:r w:rsidRPr="000474FF">
        <w:rPr>
          <w:rFonts w:ascii="Arial" w:eastAsia="Times New Roman" w:hAnsi="Arial" w:cs="Arial"/>
          <w:b/>
          <w:bCs/>
          <w:color w:val="273B47"/>
          <w:lang w:eastAsia="es-MX"/>
        </w:rPr>
        <w:t>~</w:t>
      </w:r>
      <w:r w:rsidRPr="000474FF">
        <w:rPr>
          <w:rFonts w:ascii="Arial" w:eastAsia="Times New Roman" w:hAnsi="Arial" w:cs="Arial"/>
          <w:color w:val="273B47"/>
          <w:lang w:eastAsia="es-MX"/>
        </w:rPr>
        <w:t> de CSS nos permite dar estilos a todos que cumplan los requisitos y sean “hermanos directos”, es decir, que tengan el mismo elemento padre.</w:t>
      </w:r>
      <w:r w:rsidRPr="000474FF">
        <w:rPr>
          <w:rFonts w:ascii="Arial" w:eastAsia="Times New Roman" w:hAnsi="Arial" w:cs="Arial"/>
          <w:color w:val="273B47"/>
          <w:lang w:eastAsia="es-MX"/>
        </w:rPr>
        <w:br/>
        <w:t>Por ejemplo: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.PrimerTitulo ~ </w:t>
      </w:r>
      <w:r w:rsidRPr="000474FF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eastAsia="es-MX"/>
        </w:rPr>
        <w:t>h2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{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BF79DB"/>
          <w:sz w:val="20"/>
          <w:szCs w:val="20"/>
          <w:lang w:eastAsia="es-MX"/>
        </w:rPr>
        <w:t>background-color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: red;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}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&lt;article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"ContenedorPadre"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"PrimerTitulo"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primer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tendrá color de fondo rojo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segundo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&lt;div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"ElementoPadreDiferente"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rojo porque su padre es diferente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tercer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&lt;/div&gt;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también tendrá color de fondo rojo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cuarto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&lt;/article&gt;</w:t>
      </w:r>
    </w:p>
    <w:p w:rsidR="000474FF" w:rsidRPr="000474FF" w:rsidRDefault="000474FF" w:rsidP="000474FF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lang w:eastAsia="es-MX"/>
        </w:rPr>
      </w:pPr>
      <w:r w:rsidRPr="000474FF">
        <w:rPr>
          <w:rFonts w:ascii="Arial" w:eastAsia="Times New Roman" w:hAnsi="Arial" w:cs="Arial"/>
          <w:color w:val="273B47"/>
          <w:lang w:eastAsia="es-MX"/>
        </w:rPr>
        <w:lastRenderedPageBreak/>
        <w:t>También existe el selector </w:t>
      </w:r>
      <w:r w:rsidRPr="000474FF">
        <w:rPr>
          <w:rFonts w:ascii="Arial" w:eastAsia="Times New Roman" w:hAnsi="Arial" w:cs="Arial"/>
          <w:b/>
          <w:bCs/>
          <w:color w:val="273B47"/>
          <w:lang w:eastAsia="es-MX"/>
        </w:rPr>
        <w:t>+</w:t>
      </w:r>
      <w:r w:rsidRPr="000474FF">
        <w:rPr>
          <w:rFonts w:ascii="Arial" w:eastAsia="Times New Roman" w:hAnsi="Arial" w:cs="Arial"/>
          <w:color w:val="273B47"/>
          <w:lang w:eastAsia="es-MX"/>
        </w:rPr>
        <w:t>. Solo aplica los estilos al primer hermano directo de nuestros elementos.</w:t>
      </w:r>
      <w:r w:rsidRPr="000474FF">
        <w:rPr>
          <w:rFonts w:ascii="Arial" w:eastAsia="Times New Roman" w:hAnsi="Arial" w:cs="Arial"/>
          <w:color w:val="273B47"/>
          <w:lang w:eastAsia="es-MX"/>
        </w:rPr>
        <w:br/>
        <w:t>Por ejemplo: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.PrimerTitulo + </w:t>
      </w:r>
      <w:r w:rsidRPr="000474FF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eastAsia="es-MX"/>
        </w:rPr>
        <w:t>h2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{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BF79DB"/>
          <w:sz w:val="20"/>
          <w:szCs w:val="20"/>
          <w:lang w:eastAsia="es-MX"/>
        </w:rPr>
        <w:t>background-color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: blue;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}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&lt;article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"ContenedorPadre"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"PrimerTitulo"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primer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SÍ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segundo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&lt;div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"ElementoPadreDiferente"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tercer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&lt;/div&gt;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cuarto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&lt;/article&gt;</w:t>
      </w:r>
    </w:p>
    <w:p w:rsidR="000474FF" w:rsidRPr="00026497" w:rsidRDefault="000474FF" w:rsidP="000474FF">
      <w:pPr>
        <w:jc w:val="both"/>
        <w:rPr>
          <w:rFonts w:ascii="Arial" w:hAnsi="Arial" w:cs="Arial"/>
          <w:sz w:val="24"/>
        </w:rPr>
      </w:pPr>
      <w:bookmarkStart w:id="2" w:name="_GoBack"/>
      <w:bookmarkEnd w:id="2"/>
    </w:p>
    <w:sectPr w:rsidR="000474FF" w:rsidRPr="000264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4842" w:rsidRDefault="009D4842" w:rsidP="00780CD6">
      <w:pPr>
        <w:spacing w:after="0" w:line="240" w:lineRule="auto"/>
      </w:pPr>
      <w:r>
        <w:separator/>
      </w:r>
    </w:p>
  </w:endnote>
  <w:endnote w:type="continuationSeparator" w:id="0">
    <w:p w:rsidR="009D4842" w:rsidRDefault="009D4842" w:rsidP="00780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4842" w:rsidRDefault="009D4842" w:rsidP="00780CD6">
      <w:pPr>
        <w:spacing w:after="0" w:line="240" w:lineRule="auto"/>
      </w:pPr>
      <w:r>
        <w:separator/>
      </w:r>
    </w:p>
  </w:footnote>
  <w:footnote w:type="continuationSeparator" w:id="0">
    <w:p w:rsidR="009D4842" w:rsidRDefault="009D4842" w:rsidP="00780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435D2"/>
    <w:multiLevelType w:val="multilevel"/>
    <w:tmpl w:val="FEA0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1124894"/>
    <w:multiLevelType w:val="multilevel"/>
    <w:tmpl w:val="3FD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26497"/>
    <w:rsid w:val="00034CC8"/>
    <w:rsid w:val="000474FF"/>
    <w:rsid w:val="00076EA4"/>
    <w:rsid w:val="00104E5F"/>
    <w:rsid w:val="001637B7"/>
    <w:rsid w:val="00191CA3"/>
    <w:rsid w:val="001940EC"/>
    <w:rsid w:val="001A3EA9"/>
    <w:rsid w:val="002E1168"/>
    <w:rsid w:val="0031465B"/>
    <w:rsid w:val="003859D0"/>
    <w:rsid w:val="00390B7E"/>
    <w:rsid w:val="0039763E"/>
    <w:rsid w:val="00397F41"/>
    <w:rsid w:val="003E2368"/>
    <w:rsid w:val="003E7607"/>
    <w:rsid w:val="005516FA"/>
    <w:rsid w:val="005F14FD"/>
    <w:rsid w:val="005F7027"/>
    <w:rsid w:val="0062168E"/>
    <w:rsid w:val="0067420A"/>
    <w:rsid w:val="006E4FDE"/>
    <w:rsid w:val="006F4577"/>
    <w:rsid w:val="00780CD6"/>
    <w:rsid w:val="00812C93"/>
    <w:rsid w:val="00846930"/>
    <w:rsid w:val="00847264"/>
    <w:rsid w:val="00870CE3"/>
    <w:rsid w:val="0087322F"/>
    <w:rsid w:val="008B2F67"/>
    <w:rsid w:val="008B71D7"/>
    <w:rsid w:val="008E3DCD"/>
    <w:rsid w:val="008F13C8"/>
    <w:rsid w:val="009363CA"/>
    <w:rsid w:val="00963070"/>
    <w:rsid w:val="009C2EB3"/>
    <w:rsid w:val="009C7287"/>
    <w:rsid w:val="009D4842"/>
    <w:rsid w:val="00A0204E"/>
    <w:rsid w:val="00AC3C8D"/>
    <w:rsid w:val="00B86E48"/>
    <w:rsid w:val="00B922D0"/>
    <w:rsid w:val="00BA0E1E"/>
    <w:rsid w:val="00CC282D"/>
    <w:rsid w:val="00D0491C"/>
    <w:rsid w:val="00D12BD9"/>
    <w:rsid w:val="00D44A76"/>
    <w:rsid w:val="00D752E5"/>
    <w:rsid w:val="00D906B7"/>
    <w:rsid w:val="00DD060A"/>
    <w:rsid w:val="00E4162F"/>
    <w:rsid w:val="00EC4A88"/>
    <w:rsid w:val="00F21A9F"/>
    <w:rsid w:val="00FB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846930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0CD6"/>
  </w:style>
  <w:style w:type="paragraph" w:styleId="Piedepgina">
    <w:name w:val="footer"/>
    <w:basedOn w:val="Normal"/>
    <w:link w:val="Piedepgina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0CD6"/>
  </w:style>
  <w:style w:type="paragraph" w:styleId="Cita">
    <w:name w:val="Quote"/>
    <w:basedOn w:val="Normal"/>
    <w:next w:val="Normal"/>
    <w:link w:val="CitaCar"/>
    <w:uiPriority w:val="29"/>
    <w:qFormat/>
    <w:rsid w:val="00D906B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06B7"/>
    <w:rPr>
      <w:i/>
      <w:iCs/>
      <w:color w:val="404040" w:themeColor="text1" w:themeTint="BF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47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474FF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ljs-selector-class">
    <w:name w:val="hljs-selector-class"/>
    <w:basedOn w:val="Fuentedeprrafopredeter"/>
    <w:rsid w:val="000474FF"/>
  </w:style>
  <w:style w:type="character" w:customStyle="1" w:styleId="hljs-selector-tag">
    <w:name w:val="hljs-selector-tag"/>
    <w:basedOn w:val="Fuentedeprrafopredeter"/>
    <w:rsid w:val="000474FF"/>
  </w:style>
  <w:style w:type="character" w:customStyle="1" w:styleId="hljs-attribute">
    <w:name w:val="hljs-attribute"/>
    <w:basedOn w:val="Fuentedeprrafopredeter"/>
    <w:rsid w:val="000474FF"/>
  </w:style>
  <w:style w:type="character" w:customStyle="1" w:styleId="hljs-tag">
    <w:name w:val="hljs-tag"/>
    <w:basedOn w:val="Fuentedeprrafopredeter"/>
    <w:rsid w:val="000474FF"/>
  </w:style>
  <w:style w:type="character" w:customStyle="1" w:styleId="hljs-name">
    <w:name w:val="hljs-name"/>
    <w:basedOn w:val="Fuentedeprrafopredeter"/>
    <w:rsid w:val="000474FF"/>
  </w:style>
  <w:style w:type="character" w:customStyle="1" w:styleId="hljs-attr">
    <w:name w:val="hljs-attr"/>
    <w:basedOn w:val="Fuentedeprrafopredeter"/>
    <w:rsid w:val="000474FF"/>
  </w:style>
  <w:style w:type="character" w:customStyle="1" w:styleId="hljs-string">
    <w:name w:val="hljs-string"/>
    <w:basedOn w:val="Fuentedeprrafopredeter"/>
    <w:rsid w:val="000474FF"/>
  </w:style>
  <w:style w:type="character" w:customStyle="1" w:styleId="hljs-comment">
    <w:name w:val="hljs-comment"/>
    <w:basedOn w:val="Fuentedeprrafopredeter"/>
    <w:rsid w:val="000474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7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hyperlink" Target="https://developer.mozilla.org/en-US/docs/Web/CSS/Pseudo-elements" TargetMode="External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CSS/Pseudo-classes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5718</TotalTime>
  <Pages>30</Pages>
  <Words>1574</Words>
  <Characters>8661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39</cp:revision>
  <dcterms:created xsi:type="dcterms:W3CDTF">2020-01-27T00:32:00Z</dcterms:created>
  <dcterms:modified xsi:type="dcterms:W3CDTF">2020-07-24T01:50:00Z</dcterms:modified>
</cp:coreProperties>
</file>