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(Hyper Text Markup Language)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(Cascade Style sheets)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DOM, CSSOM, Render Tree y el proceso de renderizado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Document Object Model.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 Tree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la unión entre el DOM y el CSSOM para renderizar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El DOM se une con el CSSOM para crear el Render Tree.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aplican los estilos CSS en el Render Tree.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casi iguales que las etiquetas de apertura, pero también necesitan un slash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 class=""saludo""&gt;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&lt;img src=""puppy.png"" alt=""mi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DOCTYPE, html, head y body</w:t>
      </w:r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&lt;style&gt; y &lt;script&gt; respectivamente, que a su vez deben ir dentro de la etiqueta raíz &lt;html&gt;,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Tipos de errores en HTML, debugging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963070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A continuación te mostraré un código HTML y la idea es que tu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Tipos de selectores, pseudo-clases y pseudo-elementos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(asterisco)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seguido de dos puntos y la pseudo-clase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p:first-child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En el caso de los pseudo-elementos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p::first-letter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963070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963070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llevan este nombre porque depende de otra unidad de medida o elemento. Por ejemplo, porcentajes, vmx, em,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Recuerda que podemos darle estilos a etiquetas HTML muy específicas indicando dónde se van a encontrar. Por ejemplo: si queremos darle estilos únicamente a la imagen que está dentro del header, podemos usar el selector css </w:t>
      </w:r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 img { ...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No olvides resolver el desafío: crear tu propio header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>Todos los elementos en CSS son cuadrados o rectángulos y aparte de eso, estos elementos tienen un comportamiento que se define a través de la propiedad display. Los display más comunes y usados son: block, inline, inline-block, none, table, flex y grid.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En CSS los elementos se posicionan utilizando las propiedades top (superior), bottom (inferior), left (izquierda) y right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 tiene 7 valores diferentes: relative, absolute, fixed, sticky, static, initial e inherit.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</w:pPr>
      <w:r w:rsidRPr="00D906B7"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  <w:lastRenderedPageBreak/>
        <w:t>Arquitectura CSS</w:t>
      </w:r>
    </w:p>
    <w:p w:rsid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t>¿Qué son y para qué nos sirven las arquitecturas CSS?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ins w:id="0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>Los objetivos son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: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Predecible &gt; Escribir reglas claras.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Reutilizable &gt; No escribir código redundante.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Mantenible &gt; Que sea fácil de leer y adaptarnos a los estándares.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Escalable &gt; Que pueda crecer fácilmente pero sin afectar el rendimiento.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B</w:t>
      </w:r>
      <w:ins w:id="1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 xml:space="preserve">uenas 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prácticas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Establecer reglas para que el equipo se entienda.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Explicar la estructura base o dar los fundamentos del proyecto a un nuevo integrante.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Evitar hojas de estilo muy extensas</w:t>
      </w:r>
    </w:p>
    <w:p w:rsid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Tener una buena documentación explicando ciertos aspectos del código.</w:t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Pr="00D906B7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D906B7" w:rsidRDefault="00D906B7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t>OOCSS, BEM, SMACSS, ITCSS y Atomic Design</w:t>
      </w:r>
    </w:p>
    <w:p w:rsidR="00104E5F" w:rsidRP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noProof/>
          <w:color w:val="000000"/>
          <w:spacing w:val="-2"/>
          <w:sz w:val="36"/>
          <w:szCs w:val="36"/>
        </w:rPr>
        <w:drawing>
          <wp:inline distT="0" distB="0" distL="0" distR="0" wp14:anchorId="4D171C9D" wp14:editId="2C3B1107">
            <wp:extent cx="3366654" cy="2017402"/>
            <wp:effectExtent l="0" t="0" r="571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8872" cy="20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AB6BA5E" wp14:editId="0DF0CD11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7FAB61EF" wp14:editId="315536B7">
            <wp:extent cx="3886200" cy="2608389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919" cy="26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59A3431" wp14:editId="67804134">
            <wp:extent cx="5612130" cy="32321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Pr="00104E5F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034CC8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00AB7CE4" wp14:editId="07E45DEC">
            <wp:extent cx="3782290" cy="217316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47" cy="21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D6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 wp14:anchorId="004225B8" wp14:editId="16E7057C">
            <wp:extent cx="3531549" cy="251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6746" cy="25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780CD6">
      <w:pPr>
        <w:jc w:val="both"/>
        <w:rPr>
          <w:rFonts w:ascii="Arial" w:hAnsi="Arial" w:cs="Arial"/>
          <w:sz w:val="24"/>
          <w:lang w:val="en-US"/>
        </w:rPr>
      </w:pPr>
    </w:p>
    <w:p w:rsidR="00034CC8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06DF910" wp14:editId="7211A4F1">
            <wp:extent cx="4196453" cy="232756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728" cy="23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</w:p>
    <w:p w:rsidR="00390B7E" w:rsidRPr="00390B7E" w:rsidRDefault="00390B7E" w:rsidP="00390B7E">
      <w:pPr>
        <w:jc w:val="center"/>
        <w:rPr>
          <w:rFonts w:ascii="Arial" w:hAnsi="Arial" w:cs="Arial"/>
          <w:color w:val="FF0000"/>
          <w:sz w:val="24"/>
          <w:lang w:val="en-US"/>
        </w:rPr>
      </w:pPr>
      <w:r w:rsidRPr="00390B7E">
        <w:rPr>
          <w:rFonts w:ascii="Arial" w:hAnsi="Arial" w:cs="Arial"/>
          <w:color w:val="FF0000"/>
          <w:sz w:val="24"/>
          <w:lang w:val="en-US"/>
        </w:rPr>
        <w:t>RETO 2 (BEM)</w:t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4786264" cy="2299855"/>
            <wp:effectExtent l="0" t="0" r="0" b="5715"/>
            <wp:docPr id="42" name="Imagen 42" descr="Reto 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to 3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6" t="13099" r="7662" b="14414"/>
                    <a:stretch/>
                  </pic:blipFill>
                  <pic:spPr bwMode="auto">
                    <a:xfrm>
                      <a:off x="0" y="0"/>
                      <a:ext cx="4787245" cy="2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97" w:rsidRDefault="00026497" w:rsidP="00026497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¿Qué es un componente? Analicemos nuestros diseños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En esta clase la profesora Estefany Aguilar nos explica qué es un componente en el mundo del frontend. También analizaremos el diseño del proyecto del curso.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Un componente, tanto en diseño como desarrollo web, es un elemento muy pequeño que tiene la capacidad de ser reutilizado en diferentes partes de una aplicación. Por ejemplo: botones, iconos, cards, entre otras. Puedes apreciarlos en las plataformas que visitas todos los días: Twitter, Facebook, Platzi, YouTube y muchas más.</w:t>
      </w:r>
    </w:p>
    <w:p w:rsidR="00026497" w:rsidRPr="00026497" w:rsidRDefault="00026497" w:rsidP="00026497">
      <w:pPr>
        <w:jc w:val="center"/>
        <w:rPr>
          <w:rFonts w:ascii="Arial" w:hAnsi="Arial" w:cs="Arial"/>
          <w:sz w:val="24"/>
        </w:rPr>
      </w:pPr>
      <w:bookmarkStart w:id="2" w:name="_GoBack"/>
      <w:r w:rsidRPr="00026497">
        <w:rPr>
          <w:rFonts w:ascii="Arial" w:hAnsi="Arial" w:cs="Arial"/>
          <w:sz w:val="24"/>
        </w:rPr>
        <w:drawing>
          <wp:inline distT="0" distB="0" distL="0" distR="0" wp14:anchorId="1BF9A94B" wp14:editId="6E671646">
            <wp:extent cx="4655127" cy="260988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584" cy="26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026497" w:rsidRPr="000264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3070" w:rsidRDefault="00963070" w:rsidP="00780CD6">
      <w:pPr>
        <w:spacing w:after="0" w:line="240" w:lineRule="auto"/>
      </w:pPr>
      <w:r>
        <w:separator/>
      </w:r>
    </w:p>
  </w:endnote>
  <w:endnote w:type="continuationSeparator" w:id="0">
    <w:p w:rsidR="00963070" w:rsidRDefault="00963070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3070" w:rsidRDefault="00963070" w:rsidP="00780CD6">
      <w:pPr>
        <w:spacing w:after="0" w:line="240" w:lineRule="auto"/>
      </w:pPr>
      <w:r>
        <w:separator/>
      </w:r>
    </w:p>
  </w:footnote>
  <w:footnote w:type="continuationSeparator" w:id="0">
    <w:p w:rsidR="00963070" w:rsidRDefault="00963070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435D2"/>
    <w:multiLevelType w:val="multilevel"/>
    <w:tmpl w:val="FEA0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1124894"/>
    <w:multiLevelType w:val="multilevel"/>
    <w:tmpl w:val="3FD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26497"/>
    <w:rsid w:val="00034CC8"/>
    <w:rsid w:val="00076EA4"/>
    <w:rsid w:val="00104E5F"/>
    <w:rsid w:val="001637B7"/>
    <w:rsid w:val="00191CA3"/>
    <w:rsid w:val="001940EC"/>
    <w:rsid w:val="001A3EA9"/>
    <w:rsid w:val="002E1168"/>
    <w:rsid w:val="0031465B"/>
    <w:rsid w:val="003859D0"/>
    <w:rsid w:val="00390B7E"/>
    <w:rsid w:val="0039763E"/>
    <w:rsid w:val="00397F41"/>
    <w:rsid w:val="003E2368"/>
    <w:rsid w:val="003E7607"/>
    <w:rsid w:val="005516FA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264"/>
    <w:rsid w:val="00870CE3"/>
    <w:rsid w:val="0087322F"/>
    <w:rsid w:val="008B2F67"/>
    <w:rsid w:val="008B71D7"/>
    <w:rsid w:val="008E3DCD"/>
    <w:rsid w:val="008F13C8"/>
    <w:rsid w:val="009363CA"/>
    <w:rsid w:val="00963070"/>
    <w:rsid w:val="009C2EB3"/>
    <w:rsid w:val="009C7287"/>
    <w:rsid w:val="00A0204E"/>
    <w:rsid w:val="00AC3C8D"/>
    <w:rsid w:val="00B86E48"/>
    <w:rsid w:val="00B922D0"/>
    <w:rsid w:val="00BA0E1E"/>
    <w:rsid w:val="00CC282D"/>
    <w:rsid w:val="00D0491C"/>
    <w:rsid w:val="00D12BD9"/>
    <w:rsid w:val="00D44A76"/>
    <w:rsid w:val="00D752E5"/>
    <w:rsid w:val="00D906B7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  <w:style w:type="paragraph" w:styleId="Cita">
    <w:name w:val="Quote"/>
    <w:basedOn w:val="Normal"/>
    <w:next w:val="Normal"/>
    <w:link w:val="CitaCar"/>
    <w:uiPriority w:val="29"/>
    <w:qFormat/>
    <w:rsid w:val="00D906B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06B7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5716</TotalTime>
  <Pages>29</Pages>
  <Words>1364</Words>
  <Characters>7504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38</cp:revision>
  <dcterms:created xsi:type="dcterms:W3CDTF">2020-01-27T00:32:00Z</dcterms:created>
  <dcterms:modified xsi:type="dcterms:W3CDTF">2020-07-21T02:07:00Z</dcterms:modified>
</cp:coreProperties>
</file>