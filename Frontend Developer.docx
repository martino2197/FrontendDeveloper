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491C" w:rsidRPr="003E7607" w:rsidRDefault="00D0491C" w:rsidP="00D0491C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</w:pPr>
      <w:r w:rsidRPr="003E760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>¿Qué son y para qué nos sirven HTML y CSS?</w:t>
      </w:r>
    </w:p>
    <w:p w:rsidR="00D0491C" w:rsidRPr="00EC4A88" w:rsidRDefault="00D0491C" w:rsidP="00D0491C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HTML</w:t>
      </w:r>
      <w:r w:rsidR="003E7607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 xml:space="preserve"> (Hyper Text Markup Language)</w:t>
      </w:r>
      <w:r w:rsidRPr="00D0491C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Es un lenguaje de marcado usado para decirle a tu navegador cómo estructurar las páginas web que visitas. No es un lenguaje de programación.</w:t>
      </w:r>
    </w:p>
    <w:p w:rsidR="00D0491C" w:rsidRPr="00EC4A88" w:rsidRDefault="00D0491C" w:rsidP="00D0491C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</w:p>
    <w:p w:rsidR="00D0491C" w:rsidRPr="00D0491C" w:rsidRDefault="00D0491C" w:rsidP="00D0491C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CSS</w:t>
      </w:r>
      <w:r w:rsidR="003E7607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 xml:space="preserve"> (Cascade Style sheets)</w:t>
      </w:r>
      <w:r w:rsidRPr="00D0491C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Es un lenguaje que nos permite crear páginas web con un diseño agradable para los usuarios. Tampoco es un lenguaje de programación.</w:t>
      </w:r>
    </w:p>
    <w:p w:rsidR="005516FA" w:rsidRDefault="005516FA">
      <w:pPr>
        <w:rPr>
          <w:u w:val="single"/>
        </w:rPr>
      </w:pPr>
    </w:p>
    <w:p w:rsidR="0087322F" w:rsidRPr="003E7607" w:rsidRDefault="0087322F" w:rsidP="0087322F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</w:pPr>
      <w:r w:rsidRPr="003E760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>DOM, CSSOM, Render Tree y el proceso de renderizado de la Web</w:t>
      </w:r>
    </w:p>
    <w:p w:rsidR="0087322F" w:rsidRPr="0087322F" w:rsidRDefault="0087322F" w:rsidP="0087322F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DOM</w:t>
      </w: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Document Object Model. Es una transformación del código HTML escrito por nosotros a objetos entendibles para el navegador.</w:t>
      </w:r>
    </w:p>
    <w:p w:rsidR="0087322F" w:rsidRPr="0087322F" w:rsidRDefault="0087322F" w:rsidP="0087322F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CSSOM</w:t>
      </w: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así como el DOM para el HTML, EL CSSOM es una representación de objetos de nuestros estilos en CSS.</w:t>
      </w:r>
    </w:p>
    <w:p w:rsidR="0087322F" w:rsidRPr="0087322F" w:rsidRDefault="0087322F" w:rsidP="0087322F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Render Tree</w:t>
      </w: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es la unión entre el DOM y el CSSOM para renderizar todo el código de nuestra página web.</w:t>
      </w:r>
    </w:p>
    <w:p w:rsidR="0087322F" w:rsidRPr="0087322F" w:rsidRDefault="0087322F" w:rsidP="0087322F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Pasos que sigue el navegador para construir las páginas web: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Procesa el HTML para construir el DOM.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Procesa el CSS para construir el CSSOM.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El DOM se une con el CSSOM para crear el Render Tree.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Se aplican los estilos CSS en el Render Tree.</w:t>
      </w:r>
    </w:p>
    <w:p w:rsidR="0087322F" w:rsidRPr="00EC4A88" w:rsidRDefault="0087322F" w:rsidP="00EC4A88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Se ““pintan”” los nodos en la pantalla para que los usuarios vean el contenido de la página web.</w:t>
      </w:r>
    </w:p>
    <w:p w:rsidR="008E3DCD" w:rsidRDefault="00EC4A88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drawing>
          <wp:inline distT="0" distB="0" distL="0" distR="0">
            <wp:extent cx="5091218" cy="375309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223" cy="375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lastRenderedPageBreak/>
        <w:drawing>
          <wp:inline distT="0" distB="0" distL="0" distR="0">
            <wp:extent cx="5325533" cy="3759200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570" cy="3761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drawing>
          <wp:inline distT="0" distB="0" distL="0" distR="0">
            <wp:extent cx="5363174" cy="39878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110" cy="399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lastRenderedPageBreak/>
        <w:drawing>
          <wp:inline distT="0" distB="0" distL="0" distR="0">
            <wp:extent cx="5612130" cy="701548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fografia-Frontend-Javascript-986d1fea-9f09-4b8e-be0d-6d9f69ac75b8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</w:p>
    <w:p w:rsidR="006F4577" w:rsidRPr="003E7607" w:rsidRDefault="006F4577" w:rsidP="006F4577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</w:pPr>
      <w:r w:rsidRPr="003E760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lastRenderedPageBreak/>
        <w:t>Anatomía de un Elemento HTML: Atributos, Anidamiento y Elementos vacíos</w:t>
      </w:r>
    </w:p>
    <w:p w:rsidR="006F4577" w:rsidRPr="006F4577" w:rsidRDefault="006F4577" w:rsidP="006F4577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Nuestros elementos HTML se componen de:</w:t>
      </w:r>
    </w:p>
    <w:p w:rsidR="006F4577" w:rsidRPr="006F4577" w:rsidRDefault="006F4577" w:rsidP="006F4577">
      <w:pPr>
        <w:numPr>
          <w:ilvl w:val="0"/>
          <w:numId w:val="2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Etiqueta de apertura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el nombre de nuestra etiqueta encerrado entre símbolos de mayor o menor.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&lt;h1&gt;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Pr="006F4577" w:rsidRDefault="006F4577" w:rsidP="006F4577">
      <w:pPr>
        <w:numPr>
          <w:ilvl w:val="0"/>
          <w:numId w:val="2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Contenido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dentro de nuestras etiquetas podemos añadir texto u otros elementos HTML, lo que conocemos como </w:t>
      </w: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anidamiento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Default="006F4577" w:rsidP="006F4577">
      <w:pPr>
        <w:numPr>
          <w:ilvl w:val="0"/>
          <w:numId w:val="2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Etiqueta de cierre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casi iguales que las etiquetas de apertura, pero también necesitan un slash (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/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 antes del nombre de la etiqueta.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&lt;/h1&gt;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5F7027" w:rsidRPr="006F4577" w:rsidRDefault="005F7027" w:rsidP="005F7027">
      <w:p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u w:val="single"/>
          <w:lang w:eastAsia="es-MX"/>
        </w:rPr>
      </w:pPr>
    </w:p>
    <w:p w:rsidR="006F4577" w:rsidRPr="006F4577" w:rsidRDefault="006F4577" w:rsidP="006F4577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Las etiquetas de apertura también pueden tener atributos. Los atributos nos permiten definir características especiales para nuestros elementos: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&lt;etiqueta atributo=""valor del atributo""&gt;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&lt;h1 class=""saludo""&gt;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Pr="006F4577" w:rsidRDefault="006F4577" w:rsidP="006F4577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También existen elementos vacíos. Estos elementos no tienen contenido ni etiqueta de cierre, solo etiqueta de apertura y atributos.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&lt;img src=""puppy.png"" alt=""mi mascota""&gt;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Default="006F4577" w:rsidP="006F4577">
      <w:pPr>
        <w:jc w:val="both"/>
      </w:pPr>
    </w:p>
    <w:p w:rsidR="005F7027" w:rsidRDefault="005F7027" w:rsidP="005F7027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613400" cy="4224655"/>
            <wp:effectExtent l="0" t="0" r="635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027" w:rsidRDefault="005F7027" w:rsidP="005F7027">
      <w:pPr>
        <w:jc w:val="center"/>
      </w:pPr>
    </w:p>
    <w:p w:rsidR="005F7027" w:rsidRDefault="005F7027" w:rsidP="005F7027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>
            <wp:extent cx="5545666" cy="3881339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853" cy="388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027" w:rsidRDefault="005F7027" w:rsidP="005F7027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512011" cy="422939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549" cy="423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EA4" w:rsidRDefault="00076EA4" w:rsidP="005F7027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>
            <wp:extent cx="5613400" cy="3225800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4AA" w:rsidRDefault="00FB74AA" w:rsidP="005F7027">
      <w:pPr>
        <w:jc w:val="center"/>
      </w:pPr>
    </w:p>
    <w:p w:rsidR="00FB74AA" w:rsidRPr="003E7607" w:rsidRDefault="00FB74AA" w:rsidP="00FB74AA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</w:pPr>
      <w:r w:rsidRPr="003E760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 xml:space="preserve">Anatomía de un Elemento HTML: </w:t>
      </w:r>
      <w:r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>DOCTYPE, html, head y body</w:t>
      </w:r>
    </w:p>
    <w:p w:rsidR="00FB74AA" w:rsidRDefault="00FB74AA" w:rsidP="005F7027">
      <w:pPr>
        <w:jc w:val="center"/>
      </w:pPr>
    </w:p>
    <w:p w:rsidR="0039763E" w:rsidRDefault="00FB74AA" w:rsidP="005F7027">
      <w:pPr>
        <w:jc w:val="center"/>
      </w:pPr>
      <w:r w:rsidRPr="00FB74AA">
        <w:rPr>
          <w:noProof/>
          <w:lang w:eastAsia="es-MX"/>
        </w:rPr>
        <w:drawing>
          <wp:inline distT="0" distB="0" distL="0" distR="0" wp14:anchorId="0308187B" wp14:editId="483C92F5">
            <wp:extent cx="6309908" cy="3215640"/>
            <wp:effectExtent l="0" t="0" r="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2966" cy="323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3E" w:rsidRPr="0039763E" w:rsidRDefault="0039763E" w:rsidP="0039763E">
      <w:pPr>
        <w:shd w:val="clear" w:color="auto" w:fill="F6F6F6"/>
        <w:spacing w:after="0" w:line="240" w:lineRule="auto"/>
        <w:outlineLvl w:val="0"/>
        <w:rPr>
          <w:rFonts w:ascii="cooper_hewittmedium" w:eastAsia="Times New Roman" w:hAnsi="cooper_hewittmedium" w:cs="Times New Roman"/>
          <w:b/>
          <w:bCs/>
          <w:color w:val="273B47"/>
          <w:kern w:val="36"/>
          <w:sz w:val="54"/>
          <w:szCs w:val="54"/>
          <w:lang w:eastAsia="es-MX"/>
        </w:rPr>
      </w:pPr>
      <w:r w:rsidRPr="0039763E">
        <w:rPr>
          <w:rFonts w:ascii="cooper_hewittmedium" w:eastAsia="Times New Roman" w:hAnsi="cooper_hewittmedium" w:cs="Times New Roman"/>
          <w:b/>
          <w:bCs/>
          <w:color w:val="273B47"/>
          <w:kern w:val="36"/>
          <w:sz w:val="54"/>
          <w:szCs w:val="54"/>
          <w:lang w:eastAsia="es-MX"/>
        </w:rPr>
        <w:lastRenderedPageBreak/>
        <w:t>Funciones de las etiquetas HTML más importantes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638800" cy="16764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39763E">
      <w:pPr>
        <w:jc w:val="both"/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t>Veamos la descripción de estos elementos: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4960347" cy="5308600"/>
            <wp:effectExtent l="0" t="0" r="0" b="6350"/>
            <wp:docPr id="10" name="Imagen 10" descr="Funciones de las etiquetas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unciones de las etiquetas-0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63" cy="534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Pr="0039763E" w:rsidRDefault="0039763E" w:rsidP="0039763E">
      <w:pPr>
        <w:jc w:val="both"/>
        <w:rPr>
          <w:sz w:val="18"/>
        </w:rPr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lastRenderedPageBreak/>
        <w:t>Si por ejemplo queremos añadir en nuestro documento estilos o JavaScript, lo hacemos con las etiquetas &lt;style&gt; y &lt;script&gt; respectivamente, que a su vez deben ir dentro de la etiqueta raíz &lt;html&gt;, algo así: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427345" cy="2393639"/>
            <wp:effectExtent l="0" t="0" r="1905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11" cy="239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Pr="0039763E" w:rsidRDefault="0039763E" w:rsidP="0039763E">
      <w:pPr>
        <w:pStyle w:val="NormalWeb"/>
        <w:shd w:val="clear" w:color="auto" w:fill="FFFFFF"/>
        <w:spacing w:before="240" w:beforeAutospacing="0" w:after="240" w:afterAutospacing="0" w:line="384" w:lineRule="atLeast"/>
        <w:rPr>
          <w:rFonts w:ascii="Arial" w:hAnsi="Arial" w:cs="Arial"/>
          <w:color w:val="273B47"/>
          <w:szCs w:val="30"/>
        </w:rPr>
      </w:pPr>
      <w:r w:rsidRPr="0039763E">
        <w:rPr>
          <w:rFonts w:ascii="Arial" w:hAnsi="Arial" w:cs="Arial"/>
          <w:color w:val="273B47"/>
          <w:szCs w:val="30"/>
        </w:rPr>
        <w:t>Descripción de algunos elementos vacíos: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3934304" cy="4612005"/>
            <wp:effectExtent l="0" t="0" r="9525" b="0"/>
            <wp:docPr id="12" name="Imagen 12" descr="Funciones de las etiquetas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unciones de las etiquetas-0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766" cy="471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39763E">
      <w:pPr>
        <w:jc w:val="both"/>
        <w:rPr>
          <w:rFonts w:ascii="Arial" w:hAnsi="Arial" w:cs="Arial"/>
          <w:color w:val="273B47"/>
          <w:sz w:val="24"/>
          <w:szCs w:val="30"/>
          <w:shd w:val="clear" w:color="auto" w:fill="FFFFFF"/>
        </w:rPr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lastRenderedPageBreak/>
        <w:t>Descripción de las etiquetas semánticas para la estructura base de nuestra página:</w:t>
      </w:r>
    </w:p>
    <w:p w:rsidR="0039763E" w:rsidRDefault="0039763E" w:rsidP="0039763E">
      <w:pPr>
        <w:jc w:val="center"/>
        <w:rPr>
          <w:sz w:val="18"/>
        </w:rPr>
      </w:pPr>
      <w:r>
        <w:rPr>
          <w:noProof/>
          <w:lang w:eastAsia="es-MX"/>
        </w:rPr>
        <w:drawing>
          <wp:inline distT="0" distB="0" distL="0" distR="0">
            <wp:extent cx="5612130" cy="7637560"/>
            <wp:effectExtent l="0" t="0" r="7620" b="1905"/>
            <wp:docPr id="13" name="Imagen 13" descr="Funciones de las etiquetas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unciones de las etiquetas-0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6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39763E">
      <w:pPr>
        <w:jc w:val="center"/>
        <w:rPr>
          <w:sz w:val="18"/>
        </w:rPr>
      </w:pPr>
    </w:p>
    <w:p w:rsidR="0039763E" w:rsidRDefault="0039763E" w:rsidP="0039763E">
      <w:pPr>
        <w:jc w:val="both"/>
        <w:rPr>
          <w:rFonts w:ascii="Arial" w:hAnsi="Arial" w:cs="Arial"/>
          <w:color w:val="273B47"/>
          <w:sz w:val="24"/>
          <w:szCs w:val="30"/>
          <w:shd w:val="clear" w:color="auto" w:fill="FFFFFF"/>
        </w:rPr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lastRenderedPageBreak/>
        <w:t>Descripción de otras etiquetas muy usadas:</w:t>
      </w:r>
    </w:p>
    <w:p w:rsidR="0039763E" w:rsidRDefault="0039763E" w:rsidP="0039763E">
      <w:pPr>
        <w:jc w:val="center"/>
        <w:rPr>
          <w:sz w:val="14"/>
        </w:rPr>
      </w:pPr>
      <w:r>
        <w:rPr>
          <w:noProof/>
          <w:lang w:eastAsia="es-MX"/>
        </w:rPr>
        <w:drawing>
          <wp:inline distT="0" distB="0" distL="0" distR="0">
            <wp:extent cx="4106333" cy="7912420"/>
            <wp:effectExtent l="0" t="0" r="8890" b="0"/>
            <wp:docPr id="14" name="Imagen 14" descr="Funciones de las etiquetas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unciones de las etiquetas-0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356" cy="796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82D" w:rsidRPr="00CC282D" w:rsidRDefault="00CC282D" w:rsidP="00CC282D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CC282D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La importancia del código semántico</w:t>
      </w:r>
    </w:p>
    <w:p w:rsidR="00CC282D" w:rsidRPr="00CC282D" w:rsidRDefault="00CC282D" w:rsidP="0067420A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CC282D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Es importante que como desarrolladores tengamos claro el significado de escribir código. Debes ser consciente de que la manera en la que codeas tenga sentido.</w:t>
      </w:r>
    </w:p>
    <w:p w:rsidR="00CC282D" w:rsidRPr="00CC282D" w:rsidRDefault="00CC282D" w:rsidP="0067420A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CC282D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La semántica HTML no es más que darle sentido y estructura a lo que estas escribiendo. Muy importante para el navegador. No todos los elementos deberían ser un div.</w:t>
      </w:r>
    </w:p>
    <w:p w:rsidR="00CC282D" w:rsidRDefault="00CC282D" w:rsidP="00CC282D">
      <w:pPr>
        <w:jc w:val="both"/>
        <w:rPr>
          <w:sz w:val="14"/>
        </w:rPr>
      </w:pPr>
    </w:p>
    <w:p w:rsidR="00CC282D" w:rsidRDefault="003E7607" w:rsidP="0039763E">
      <w:pPr>
        <w:jc w:val="center"/>
        <w:rPr>
          <w:sz w:val="14"/>
        </w:rPr>
      </w:pPr>
      <w:r>
        <w:rPr>
          <w:sz w:val="14"/>
        </w:rPr>
        <w:t xml:space="preserve"> </w:t>
      </w:r>
      <w:r w:rsidR="00A0204E">
        <w:rPr>
          <w:sz w:val="14"/>
        </w:rPr>
        <w:t xml:space="preserve"> </w:t>
      </w:r>
      <w:r w:rsidR="00CC282D">
        <w:rPr>
          <w:noProof/>
          <w:sz w:val="14"/>
          <w:lang w:eastAsia="es-MX"/>
        </w:rPr>
        <w:drawing>
          <wp:inline distT="0" distB="0" distL="0" distR="0">
            <wp:extent cx="5613400" cy="4106545"/>
            <wp:effectExtent l="0" t="0" r="635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10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62F" w:rsidRDefault="00E4162F" w:rsidP="0039763E">
      <w:pPr>
        <w:jc w:val="center"/>
        <w:rPr>
          <w:sz w:val="14"/>
        </w:rPr>
      </w:pPr>
    </w:p>
    <w:p w:rsidR="00E4162F" w:rsidRPr="00E4162F" w:rsidRDefault="00E4162F" w:rsidP="00E4162F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E416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Tipos de errores en HTML, debugging y servicio de validación de etiquetas</w:t>
      </w:r>
    </w:p>
    <w:p w:rsidR="00E4162F" w:rsidRPr="00E4162F" w:rsidRDefault="00E4162F" w:rsidP="00E4162F">
      <w:pPr>
        <w:spacing w:after="0" w:line="240" w:lineRule="auto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E4162F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Errores sintácticos</w:t>
      </w:r>
      <w:r w:rsidRPr="00E4162F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errores de escritura en el código y evitan que el programa funcione. Pueden ser errores de tipado.</w:t>
      </w:r>
    </w:p>
    <w:p w:rsidR="00E4162F" w:rsidRPr="00E4162F" w:rsidRDefault="00E4162F" w:rsidP="00E4162F">
      <w:pPr>
        <w:spacing w:after="0" w:line="240" w:lineRule="auto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E4162F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Errores lógicos</w:t>
      </w:r>
      <w:r w:rsidRPr="00E4162F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En estos la sintaxis es correcta, pero el código no hace lo que debería. El programa funciona, pero de forma incorrecta.</w:t>
      </w:r>
    </w:p>
    <w:p w:rsidR="00E4162F" w:rsidRDefault="00E4162F" w:rsidP="00E4162F">
      <w:pPr>
        <w:jc w:val="both"/>
        <w:rPr>
          <w:sz w:val="14"/>
        </w:rPr>
      </w:pPr>
    </w:p>
    <w:p w:rsidR="00E4162F" w:rsidRDefault="00E4162F" w:rsidP="00E4162F">
      <w:pPr>
        <w:jc w:val="center"/>
        <w:rPr>
          <w:sz w:val="14"/>
        </w:rPr>
      </w:pPr>
    </w:p>
    <w:p w:rsidR="00E4162F" w:rsidRDefault="00E4162F" w:rsidP="00E4162F">
      <w:pPr>
        <w:jc w:val="center"/>
        <w:rPr>
          <w:sz w:val="14"/>
        </w:rPr>
      </w:pPr>
      <w:r>
        <w:rPr>
          <w:noProof/>
          <w:sz w:val="14"/>
          <w:lang w:eastAsia="es-MX"/>
        </w:rPr>
        <w:lastRenderedPageBreak/>
        <w:drawing>
          <wp:inline distT="0" distB="0" distL="0" distR="0">
            <wp:extent cx="4529666" cy="3286057"/>
            <wp:effectExtent l="0" t="0" r="444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974" cy="328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62F" w:rsidRDefault="005B44AE" w:rsidP="00E4162F">
      <w:pPr>
        <w:jc w:val="both"/>
      </w:pPr>
      <w:hyperlink r:id="rId24" w:history="1">
        <w:r w:rsidR="00E4162F">
          <w:rPr>
            <w:rStyle w:val="Hipervnculo"/>
          </w:rPr>
          <w:t>https://validator.w3.org/</w:t>
        </w:r>
      </w:hyperlink>
    </w:p>
    <w:p w:rsidR="00AC3C8D" w:rsidRDefault="00AC3C8D" w:rsidP="00E4162F">
      <w:pPr>
        <w:jc w:val="both"/>
      </w:pPr>
    </w:p>
    <w:p w:rsidR="00AC3C8D" w:rsidRPr="00AC3C8D" w:rsidRDefault="00AC3C8D" w:rsidP="00AC3C8D">
      <w:pPr>
        <w:pStyle w:val="Ttulo1"/>
        <w:shd w:val="clear" w:color="auto" w:fill="F6F6F6"/>
        <w:spacing w:before="0" w:beforeAutospacing="0" w:after="0" w:afterAutospacing="0"/>
        <w:jc w:val="both"/>
        <w:rPr>
          <w:rFonts w:ascii="cooper_hewittmedium" w:hAnsi="cooper_hewittmedium"/>
          <w:color w:val="FF0000"/>
          <w:sz w:val="44"/>
          <w:szCs w:val="54"/>
        </w:rPr>
      </w:pPr>
      <w:r w:rsidRPr="00AC3C8D">
        <w:rPr>
          <w:rFonts w:ascii="cooper_hewittmedium" w:hAnsi="cooper_hewittmedium"/>
          <w:color w:val="FF0000"/>
          <w:sz w:val="44"/>
          <w:szCs w:val="54"/>
        </w:rPr>
        <w:t>Reto 1: Organiza el siguiente bloque de código de forma semántica.</w:t>
      </w:r>
    </w:p>
    <w:p w:rsidR="00AC3C8D" w:rsidRPr="00AC3C8D" w:rsidRDefault="00AC3C8D" w:rsidP="00AC3C8D">
      <w:pPr>
        <w:pStyle w:val="NormalWeb"/>
        <w:shd w:val="clear" w:color="auto" w:fill="FFFFFF"/>
        <w:spacing w:before="240" w:beforeAutospacing="0" w:after="240" w:afterAutospacing="0" w:line="384" w:lineRule="atLeast"/>
        <w:jc w:val="both"/>
        <w:rPr>
          <w:rFonts w:ascii="Arial" w:hAnsi="Arial" w:cs="Arial"/>
          <w:color w:val="273B47"/>
          <w:szCs w:val="30"/>
        </w:rPr>
      </w:pPr>
      <w:r w:rsidRPr="00AC3C8D">
        <w:rPr>
          <w:rFonts w:ascii="Arial" w:hAnsi="Arial" w:cs="Arial"/>
          <w:color w:val="273B47"/>
          <w:szCs w:val="30"/>
        </w:rPr>
        <w:t>Ya conocimos la importancia de hacer nuestro HTML de forma semántica. Así que, aquí tengo un reto para ti.</w:t>
      </w:r>
    </w:p>
    <w:p w:rsidR="00AC3C8D" w:rsidRPr="00AC3C8D" w:rsidRDefault="00AC3C8D" w:rsidP="00AC3C8D">
      <w:pPr>
        <w:pStyle w:val="NormalWeb"/>
        <w:shd w:val="clear" w:color="auto" w:fill="FFFFFF"/>
        <w:spacing w:before="240" w:beforeAutospacing="0" w:after="240" w:afterAutospacing="0" w:line="384" w:lineRule="atLeast"/>
        <w:jc w:val="both"/>
        <w:rPr>
          <w:rFonts w:ascii="Arial" w:hAnsi="Arial" w:cs="Arial"/>
          <w:color w:val="273B47"/>
          <w:szCs w:val="30"/>
        </w:rPr>
      </w:pPr>
      <w:r w:rsidRPr="00AC3C8D">
        <w:rPr>
          <w:rFonts w:ascii="Arial" w:hAnsi="Arial" w:cs="Arial"/>
          <w:color w:val="273B47"/>
          <w:szCs w:val="30"/>
        </w:rPr>
        <w:t>A continuación te mostraré un código HTML y la idea es que tu lo organices de forma semántica, es decir, que uses las etiquetas más adecuadas.</w:t>
      </w:r>
    </w:p>
    <w:p w:rsidR="00AC3C8D" w:rsidRDefault="00AC3C8D" w:rsidP="00AC3C8D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2533188" cy="2208515"/>
            <wp:effectExtent l="0" t="0" r="635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989" cy="2229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60A" w:rsidRPr="00DD060A" w:rsidRDefault="00DD060A" w:rsidP="00DD060A">
      <w:pPr>
        <w:spacing w:line="240" w:lineRule="auto"/>
        <w:jc w:val="both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DD060A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Anatomía de una declaración CSS: Selectores, Propiedades y Valores</w:t>
      </w:r>
    </w:p>
    <w:p w:rsidR="00DD060A" w:rsidRPr="00DD060A" w:rsidRDefault="00DD060A" w:rsidP="00DD060A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Nuestros estilos con CSS se componen de:</w:t>
      </w:r>
    </w:p>
    <w:p w:rsidR="00DD060A" w:rsidRPr="00DD060A" w:rsidRDefault="00DD060A" w:rsidP="00DD060A">
      <w:pPr>
        <w:numPr>
          <w:ilvl w:val="0"/>
          <w:numId w:val="3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Selector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la referencia a los elementos HTML que queremos estilizar. Los nombres de estas etiquetas van seguidas de una llave de apertura y otra de cierre (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{}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Por ejemplo: 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h1 {}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DD060A" w:rsidRPr="00DD060A" w:rsidRDefault="00DD060A" w:rsidP="00DD060A">
      <w:pPr>
        <w:numPr>
          <w:ilvl w:val="0"/>
          <w:numId w:val="3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Propiedades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el tipo de estilo que queremos darle a nuestros elementos. Van seguidas de dos puntos (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: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Las propiedades deben estar dentro de las llaves del selector que definimos anteriormente. Podemos escribir diferentes propiedades en un mismo selector. Por ejemplo: 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h1 { color: 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DD060A" w:rsidRPr="00DD060A" w:rsidRDefault="00DD060A" w:rsidP="00DD060A">
      <w:pPr>
        <w:numPr>
          <w:ilvl w:val="0"/>
          <w:numId w:val="3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Valores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el estilo que queremos que tomen nuestros elementos HTML con respecto a una propiedad. Van seguidas de un punto y coma (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;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Por ejemplo: 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h1 { color: red; 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DD060A" w:rsidRDefault="00DD060A" w:rsidP="00DD060A">
      <w:pPr>
        <w:jc w:val="both"/>
        <w:rPr>
          <w:color w:val="FF0000"/>
          <w:sz w:val="14"/>
        </w:rPr>
      </w:pPr>
    </w:p>
    <w:p w:rsidR="00DD060A" w:rsidRDefault="00DD060A" w:rsidP="00AC3C8D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608320" cy="422148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Pr="002E1168" w:rsidRDefault="002E1168" w:rsidP="002E1168">
      <w:pPr>
        <w:spacing w:line="240" w:lineRule="auto"/>
        <w:jc w:val="both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2E116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Tipos de selectores, pseudo-clases y pseudo-elementos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*</w:t>
      </w: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(asterisco)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Es el selector universal. Las propiedades se aplicaran a todos los elementos de nuestro HTML.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Tipo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selectores que se aplican a cierto elemento HTML en específico. Las propiedades se aplicaran a la etiqueta que queremos, por ejemplo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p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body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html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div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 etc.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Clase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Si nuestras etiqueta de HTML tienen un atributo de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class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podemos usar ese valor o identificador para que los cambios en el CSS afecten únicamente a ese elemento.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ID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Es similar al anterior, si la etiqueta HTML tiene un ID podemos afectar solo ese elemento.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Las </w:t>
      </w: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Pseudo-clases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y </w:t>
      </w: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Pseudo-elementos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nos permiten ser aún más específicos con qué elemento o partes de nuestros elementos deben recibir los estilos.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Para usarlas debemos definir el selector base (por ejemplo, </w:t>
      </w:r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p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 seguido de dos puntos y la pseudo-clase que queremos estilizar (por ejemplo: </w:t>
      </w:r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p:first-child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En el caso de los pseudo-elementos debemos usar el dos puntos 2 veces (</w:t>
      </w:r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p::first-letter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</w:t>
      </w:r>
    </w:p>
    <w:p w:rsidR="002E1168" w:rsidRDefault="002E1168" w:rsidP="002E1168">
      <w:pPr>
        <w:jc w:val="both"/>
        <w:rPr>
          <w:color w:val="FF0000"/>
          <w:sz w:val="14"/>
        </w:rPr>
      </w:pPr>
    </w:p>
    <w:p w:rsidR="0031465B" w:rsidRDefault="0031465B" w:rsidP="0031465B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608320" cy="43434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5B" w:rsidRDefault="0031465B" w:rsidP="0031465B">
      <w:pPr>
        <w:jc w:val="center"/>
        <w:rPr>
          <w:noProof/>
          <w:color w:val="FF0000"/>
          <w:sz w:val="14"/>
          <w:lang w:eastAsia="es-MX"/>
        </w:rPr>
      </w:pPr>
    </w:p>
    <w:p w:rsidR="0031465B" w:rsidRDefault="0031465B" w:rsidP="0031465B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211240" cy="3894269"/>
            <wp:effectExtent l="0" t="0" r="889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177" cy="389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5B" w:rsidRDefault="0031465B" w:rsidP="0031465B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310636" cy="3564476"/>
            <wp:effectExtent l="0" t="0" r="444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83" cy="356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FDE" w:rsidRDefault="005B44AE" w:rsidP="0031465B">
      <w:pPr>
        <w:jc w:val="center"/>
      </w:pPr>
      <w:hyperlink r:id="rId30" w:history="1">
        <w:r w:rsidR="00847264">
          <w:rPr>
            <w:rStyle w:val="Hipervnculo"/>
          </w:rPr>
          <w:t>https://developer.mozilla.org/en-US/docs/Web/CSS/Pseudo-classes</w:t>
        </w:r>
      </w:hyperlink>
    </w:p>
    <w:p w:rsidR="00847264" w:rsidRDefault="005B44AE" w:rsidP="0031465B">
      <w:pPr>
        <w:jc w:val="center"/>
      </w:pPr>
      <w:hyperlink r:id="rId31" w:history="1">
        <w:r w:rsidR="00847264">
          <w:rPr>
            <w:rStyle w:val="Hipervnculo"/>
          </w:rPr>
          <w:t>https://developer.mozilla.org/en-US/docs/Web/CSS/Pseudo-elements</w:t>
        </w:r>
      </w:hyperlink>
    </w:p>
    <w:p w:rsidR="00B86E48" w:rsidRPr="00B86E48" w:rsidRDefault="00B86E48" w:rsidP="00B86E48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B86E4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Modelo de caja</w:t>
      </w:r>
    </w:p>
    <w:p w:rsidR="00B86E48" w:rsidRPr="00B86E48" w:rsidRDefault="00B86E48" w:rsidP="008F13C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Todos los elementos de HTML tienen un modelo de caja y </w:t>
      </w:r>
      <w:r w:rsidR="00846930"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está</w:t>
      </w: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 compuesto por cuatro elementos: </w:t>
      </w:r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contenido</w:t>
      </w: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padding</w:t>
      </w: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border</w:t>
      </w: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margin</w:t>
      </w: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B86E48" w:rsidRDefault="00B86E48" w:rsidP="00B86E48">
      <w:pPr>
        <w:jc w:val="both"/>
        <w:rPr>
          <w:color w:val="FF0000"/>
          <w:sz w:val="14"/>
          <w:u w:val="single"/>
        </w:rPr>
      </w:pPr>
    </w:p>
    <w:p w:rsidR="008F13C8" w:rsidRDefault="008F13C8" w:rsidP="008F13C8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5638800" cy="41910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C93" w:rsidRDefault="00812C93" w:rsidP="008F13C8">
      <w:pPr>
        <w:jc w:val="center"/>
        <w:rPr>
          <w:color w:val="FF0000"/>
          <w:sz w:val="14"/>
          <w:u w:val="single"/>
        </w:rPr>
      </w:pPr>
    </w:p>
    <w:p w:rsidR="00812C93" w:rsidRDefault="00812C93" w:rsidP="008F13C8">
      <w:pPr>
        <w:jc w:val="center"/>
        <w:rPr>
          <w:color w:val="FF0000"/>
          <w:sz w:val="14"/>
          <w:u w:val="single"/>
        </w:rPr>
      </w:pPr>
    </w:p>
    <w:p w:rsidR="00812C93" w:rsidRDefault="00812C93" w:rsidP="008F13C8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4229100" cy="2392680"/>
            <wp:effectExtent l="0" t="0" r="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C93" w:rsidRPr="00812C93" w:rsidRDefault="00812C93" w:rsidP="00812C93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812C93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Valores relativos y absolutos</w:t>
      </w:r>
    </w:p>
    <w:p w:rsidR="00812C93" w:rsidRPr="00812C93" w:rsidRDefault="00812C93" w:rsidP="00812C93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Los valores </w:t>
      </w:r>
      <w:r w:rsidRPr="00812C93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absolutos</w:t>
      </w: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son, por ejemplo, centímetros, milímetros, pixeles y pulgadas. Se llaman de esta forma porque no tienen en cuenta a nadie más, no depende de la medida de otra unidad.</w:t>
      </w:r>
    </w:p>
    <w:p w:rsidR="00812C93" w:rsidRPr="00812C93" w:rsidRDefault="00812C93" w:rsidP="00812C93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Los valores </w:t>
      </w:r>
      <w:r w:rsidRPr="00812C93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relativos</w:t>
      </w: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 llevan este nombre porque depende de otra unidad de medida o elemento. Por ejemplo, porcentajes, vmx, em, entre otros.</w:t>
      </w:r>
    </w:p>
    <w:p w:rsidR="00812C93" w:rsidRPr="00812C93" w:rsidRDefault="00812C93" w:rsidP="00812C93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Recuerda que podemos darle estilos a etiquetas HTML muy específicas indicando dónde se van a encontrar. Por ejemplo: si queremos darle estilos únicamente a la imagen que está dentro del header, podemos usar el selector css </w:t>
      </w:r>
      <w:r w:rsidRPr="00812C93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header img { ... }</w:t>
      </w: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812C93" w:rsidRPr="00812C93" w:rsidRDefault="00812C93" w:rsidP="00812C93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No olvides resolver el desafío: crear tu propio header con las etiquetas y estilos que más te gusten para compartirlo en la sección de discusiones.</w:t>
      </w:r>
    </w:p>
    <w:p w:rsidR="00812C93" w:rsidRDefault="00812C93" w:rsidP="00812C93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3738878" cy="2926080"/>
            <wp:effectExtent l="0" t="0" r="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729" cy="29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C93" w:rsidRDefault="00812C93" w:rsidP="00D752E5">
      <w:pPr>
        <w:jc w:val="center"/>
        <w:rPr>
          <w:color w:val="FF0000"/>
          <w:sz w:val="14"/>
        </w:rPr>
      </w:pPr>
      <w:r w:rsidRPr="00D752E5"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3492310" cy="2666683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127" cy="268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E5" w:rsidRPr="00D12BD9" w:rsidRDefault="00D12BD9" w:rsidP="00D12BD9">
      <w:pPr>
        <w:pStyle w:val="NormalWeb"/>
        <w:spacing w:before="240" w:after="240"/>
        <w:jc w:val="both"/>
        <w:rPr>
          <w:rFonts w:ascii="cooper_hewittmedium" w:hAnsi="cooper_hewittmedium" w:cs="Arial"/>
          <w:b/>
          <w:bCs/>
          <w:color w:val="273B47"/>
          <w:sz w:val="28"/>
        </w:rPr>
      </w:pPr>
      <w:r w:rsidRPr="00D12BD9">
        <w:rPr>
          <w:rFonts w:ascii="cooper_hewittmedium" w:hAnsi="cooper_hewittmedium" w:cs="Arial"/>
          <w:b/>
          <w:bCs/>
          <w:color w:val="273B47"/>
          <w:sz w:val="28"/>
        </w:rPr>
        <w:lastRenderedPageBreak/>
        <w:t>Displays en CSS</w:t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  <w:t xml:space="preserve">        </w:t>
      </w:r>
      <w:r w:rsidR="00D752E5" w:rsidRPr="00D12BD9">
        <w:rPr>
          <w:rFonts w:ascii="Arial" w:hAnsi="Arial" w:cs="Arial"/>
          <w:color w:val="273B47"/>
          <w:sz w:val="18"/>
        </w:rPr>
        <w:t>Todos los elementos en CSS son cuadrados o rectángulos y aparte de eso, estos elementos tienen un comportamiento que se define a través de la propiedad display. Los display más comunes y usados son: block, inline, inline-block, none, table, flex y grid. Veamos de qué se tratan:</w:t>
      </w:r>
    </w:p>
    <w:p w:rsidR="00D752E5" w:rsidRDefault="00D752E5" w:rsidP="00D752E5">
      <w:pPr>
        <w:jc w:val="center"/>
        <w:rPr>
          <w:color w:val="FF0000"/>
          <w:sz w:val="14"/>
        </w:rPr>
      </w:pPr>
      <w:r>
        <w:rPr>
          <w:noProof/>
          <w:lang w:eastAsia="es-MX"/>
        </w:rPr>
        <w:drawing>
          <wp:inline distT="0" distB="0" distL="0" distR="0">
            <wp:extent cx="4156075" cy="7468856"/>
            <wp:effectExtent l="0" t="0" r="0" b="0"/>
            <wp:docPr id="27" name="Imagen 27" descr="Display en 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isplay en CSS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85" cy="750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9F" w:rsidRPr="00F21A9F" w:rsidRDefault="00F21A9F" w:rsidP="00F21A9F">
      <w:pPr>
        <w:pStyle w:val="Ttulo1"/>
        <w:shd w:val="clear" w:color="auto" w:fill="F6F6F6"/>
        <w:spacing w:before="0" w:beforeAutospacing="0" w:after="0" w:afterAutospacing="0"/>
        <w:jc w:val="both"/>
        <w:rPr>
          <w:rFonts w:ascii="cooper_hewittmedium" w:hAnsi="cooper_hewittmedium"/>
          <w:color w:val="273B47"/>
          <w:sz w:val="44"/>
          <w:szCs w:val="54"/>
        </w:rPr>
      </w:pPr>
      <w:r w:rsidRPr="00F21A9F">
        <w:rPr>
          <w:rFonts w:ascii="cooper_hewittmedium" w:hAnsi="cooper_hewittmedium"/>
          <w:color w:val="273B47"/>
          <w:sz w:val="44"/>
          <w:szCs w:val="54"/>
        </w:rPr>
        <w:lastRenderedPageBreak/>
        <w:t>Funciones de las propiedades CSS más usadas</w:t>
      </w: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286126" cy="76200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648" cy="765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9F" w:rsidRDefault="00F21A9F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618893" cy="7277100"/>
            <wp:effectExtent l="0" t="0" r="127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87" cy="728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795647" cy="82296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990" cy="8255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A9" w:rsidRDefault="001A3EA9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4358640" cy="8382000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088" cy="838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A9" w:rsidRDefault="001A3EA9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902506" cy="7810500"/>
            <wp:effectExtent l="0" t="0" r="317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321" cy="782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F41" w:rsidRDefault="00397F41" w:rsidP="00F21A9F">
      <w:pPr>
        <w:jc w:val="center"/>
        <w:rPr>
          <w:color w:val="FF0000"/>
          <w:sz w:val="14"/>
        </w:rPr>
      </w:pPr>
    </w:p>
    <w:p w:rsidR="00397F41" w:rsidRDefault="00397F41" w:rsidP="00F21A9F">
      <w:pPr>
        <w:jc w:val="center"/>
        <w:rPr>
          <w:color w:val="FF0000"/>
          <w:sz w:val="14"/>
        </w:rPr>
      </w:pPr>
    </w:p>
    <w:p w:rsidR="00397F41" w:rsidRPr="00397F41" w:rsidRDefault="00397F41" w:rsidP="00397F41">
      <w:pPr>
        <w:pStyle w:val="Ttulo1"/>
        <w:shd w:val="clear" w:color="auto" w:fill="F6F6F6"/>
        <w:spacing w:before="0" w:beforeAutospacing="0" w:after="0" w:afterAutospacing="0"/>
        <w:rPr>
          <w:rFonts w:ascii="cooper_hewittmedium" w:hAnsi="cooper_hewittmedium"/>
          <w:color w:val="273B47"/>
          <w:sz w:val="54"/>
          <w:szCs w:val="54"/>
        </w:rPr>
      </w:pPr>
      <w:r>
        <w:rPr>
          <w:rFonts w:ascii="cooper_hewittmedium" w:hAnsi="cooper_hewittmedium"/>
          <w:color w:val="273B47"/>
          <w:sz w:val="54"/>
          <w:szCs w:val="54"/>
        </w:rPr>
        <w:lastRenderedPageBreak/>
        <w:t>Posicionamiento en CSS</w:t>
      </w:r>
    </w:p>
    <w:p w:rsidR="00397F41" w:rsidRPr="00397F41" w:rsidRDefault="00397F41" w:rsidP="00397F41">
      <w:pPr>
        <w:shd w:val="clear" w:color="auto" w:fill="FFFFFF"/>
        <w:spacing w:before="240" w:after="240" w:line="240" w:lineRule="auto"/>
        <w:jc w:val="both"/>
        <w:rPr>
          <w:rFonts w:ascii="Arial" w:eastAsia="Times New Roman" w:hAnsi="Arial" w:cs="Arial"/>
          <w:color w:val="273B47"/>
          <w:szCs w:val="30"/>
          <w:lang w:eastAsia="es-MX"/>
        </w:rPr>
      </w:pPr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El posicionamiento en CSS es una de las cosas más importantes, pues establece cómo van a estar ubicados nuestros elementos en la pantalla.</w:t>
      </w:r>
    </w:p>
    <w:p w:rsidR="00397F41" w:rsidRPr="00397F41" w:rsidRDefault="00397F41" w:rsidP="00397F41">
      <w:pPr>
        <w:shd w:val="clear" w:color="auto" w:fill="FFFFFF"/>
        <w:spacing w:before="240" w:after="240" w:line="240" w:lineRule="auto"/>
        <w:jc w:val="both"/>
        <w:rPr>
          <w:rFonts w:ascii="Arial" w:eastAsia="Times New Roman" w:hAnsi="Arial" w:cs="Arial"/>
          <w:color w:val="273B47"/>
          <w:szCs w:val="30"/>
          <w:lang w:eastAsia="es-MX"/>
        </w:rPr>
      </w:pPr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En CSS los elementos se posicionan utilizando las propiedades top (superior), bottom (inferior), left (izquierda) y right (derecha), pero sólo funcionarán si la propiedad position está establecida. Esto quiere decir que si quiero que mi elemento div esté completamente a la derecha, debo escribir en mi CSS lo siguiente:</w:t>
      </w:r>
    </w:p>
    <w:p w:rsidR="00397F41" w:rsidRPr="00397F41" w:rsidRDefault="00397F41" w:rsidP="00397F41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73B47"/>
          <w:szCs w:val="30"/>
          <w:lang w:val="en-US" w:eastAsia="es-MX"/>
        </w:rPr>
      </w:pPr>
      <w:r w:rsidRPr="00397F41">
        <w:rPr>
          <w:rFonts w:ascii="Consolas" w:eastAsia="Times New Roman" w:hAnsi="Consolas" w:cs="Courier New"/>
          <w:color w:val="273B47"/>
          <w:sz w:val="18"/>
          <w:szCs w:val="24"/>
          <w:lang w:val="en-US" w:eastAsia="es-MX"/>
        </w:rPr>
        <w:t>div { position: absolute: right: 0px; }</w:t>
      </w:r>
    </w:p>
    <w:p w:rsidR="00397F41" w:rsidRPr="00397F41" w:rsidRDefault="00397F41" w:rsidP="00397F41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73B47"/>
          <w:szCs w:val="30"/>
          <w:lang w:eastAsia="es-MX"/>
        </w:rPr>
      </w:pPr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La propiedad </w:t>
      </w:r>
      <w:r w:rsidRPr="00397F41">
        <w:rPr>
          <w:rFonts w:ascii="Arial" w:eastAsia="Times New Roman" w:hAnsi="Arial" w:cs="Arial"/>
          <w:b/>
          <w:bCs/>
          <w:color w:val="273B47"/>
          <w:szCs w:val="30"/>
          <w:lang w:eastAsia="es-MX"/>
        </w:rPr>
        <w:t>position</w:t>
      </w:r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 tiene 7 valores diferentes: relative, absolute, fixed, sticky, static, initial e inherit. Veremos de qué se tratan:</w:t>
      </w:r>
    </w:p>
    <w:p w:rsidR="00397F41" w:rsidRDefault="00397F41" w:rsidP="00F21A9F">
      <w:pPr>
        <w:jc w:val="center"/>
        <w:rPr>
          <w:color w:val="FF0000"/>
          <w:sz w:val="14"/>
        </w:rPr>
      </w:pPr>
      <w:r>
        <w:rPr>
          <w:noProof/>
          <w:lang w:eastAsia="es-MX"/>
        </w:rPr>
        <w:drawing>
          <wp:inline distT="0" distB="0" distL="0" distR="0">
            <wp:extent cx="5773975" cy="5974080"/>
            <wp:effectExtent l="0" t="0" r="0" b="7620"/>
            <wp:docPr id="35" name="Imagen 35" descr="Posicionamiento en 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osicionamiento en CSS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923" cy="59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6B7" w:rsidRPr="00D906B7" w:rsidRDefault="00D906B7" w:rsidP="00D906B7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cooper_hewittmedium" w:hAnsi="cooper_hewittmedium"/>
          <w:i/>
          <w:color w:val="000000"/>
          <w:spacing w:val="-2"/>
          <w:sz w:val="46"/>
          <w:szCs w:val="36"/>
          <w:u w:val="single"/>
        </w:rPr>
      </w:pPr>
      <w:r w:rsidRPr="00D906B7">
        <w:rPr>
          <w:rFonts w:ascii="cooper_hewittmedium" w:hAnsi="cooper_hewittmedium"/>
          <w:i/>
          <w:color w:val="000000"/>
          <w:spacing w:val="-2"/>
          <w:sz w:val="46"/>
          <w:szCs w:val="36"/>
          <w:u w:val="single"/>
        </w:rPr>
        <w:lastRenderedPageBreak/>
        <w:t>Arquitectura CSS</w:t>
      </w:r>
    </w:p>
    <w:p w:rsidR="00780CD6" w:rsidRDefault="00780CD6" w:rsidP="00780CD6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cooper_hewittmedium" w:hAnsi="cooper_hewittmedium"/>
          <w:color w:val="000000"/>
          <w:spacing w:val="-2"/>
          <w:sz w:val="38"/>
          <w:szCs w:val="36"/>
        </w:rPr>
      </w:pPr>
      <w:r w:rsidRPr="00780CD6">
        <w:rPr>
          <w:rFonts w:ascii="cooper_hewittmedium" w:hAnsi="cooper_hewittmedium"/>
          <w:color w:val="000000"/>
          <w:spacing w:val="-2"/>
          <w:sz w:val="38"/>
          <w:szCs w:val="36"/>
        </w:rPr>
        <w:t>¿Qué son y para qué nos sirven las arquitecturas CSS?</w:t>
      </w:r>
    </w:p>
    <w:p w:rsidR="00D906B7" w:rsidRPr="00D906B7" w:rsidRDefault="00D906B7" w:rsidP="00D906B7">
      <w:pPr>
        <w:pStyle w:val="Ttulo1"/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ins w:id="0" w:author="Unknown">
        <w:r w:rsidRPr="00D906B7">
          <w:rPr>
            <w:rFonts w:ascii="Arial" w:hAnsi="Arial" w:cs="Arial"/>
            <w:color w:val="000000"/>
            <w:spacing w:val="-2"/>
            <w:sz w:val="24"/>
            <w:szCs w:val="24"/>
          </w:rPr>
          <w:t>Los objetivos son</w:t>
        </w:r>
      </w:ins>
      <w:r w:rsidRPr="00D906B7">
        <w:rPr>
          <w:rFonts w:ascii="Arial" w:hAnsi="Arial" w:cs="Arial"/>
          <w:color w:val="000000"/>
          <w:spacing w:val="-2"/>
          <w:sz w:val="24"/>
          <w:szCs w:val="24"/>
        </w:rPr>
        <w:t>:</w:t>
      </w:r>
    </w:p>
    <w:p w:rsidR="00D906B7" w:rsidRPr="00D906B7" w:rsidRDefault="00D906B7" w:rsidP="00D906B7">
      <w:pPr>
        <w:pStyle w:val="Ttulo1"/>
        <w:numPr>
          <w:ilvl w:val="0"/>
          <w:numId w:val="4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Predecible &gt; Escribir reglas claras.</w:t>
      </w:r>
    </w:p>
    <w:p w:rsidR="00D906B7" w:rsidRPr="00D906B7" w:rsidRDefault="00D906B7" w:rsidP="00D906B7">
      <w:pPr>
        <w:pStyle w:val="Ttulo1"/>
        <w:numPr>
          <w:ilvl w:val="0"/>
          <w:numId w:val="4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Reutilizable &gt; No escribir código redundante.</w:t>
      </w:r>
    </w:p>
    <w:p w:rsidR="00D906B7" w:rsidRPr="00D906B7" w:rsidRDefault="00D906B7" w:rsidP="00D906B7">
      <w:pPr>
        <w:pStyle w:val="Ttulo1"/>
        <w:numPr>
          <w:ilvl w:val="0"/>
          <w:numId w:val="4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Mantenible &gt; Que sea fácil de leer y adaptarnos a los estándares.</w:t>
      </w:r>
    </w:p>
    <w:p w:rsidR="00D906B7" w:rsidRPr="00D906B7" w:rsidRDefault="00D906B7" w:rsidP="00D906B7">
      <w:pPr>
        <w:pStyle w:val="Ttulo1"/>
        <w:numPr>
          <w:ilvl w:val="0"/>
          <w:numId w:val="4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Escalable &gt; Que pueda crecer fácilmente pero sin afectar el rendimiento.</w:t>
      </w:r>
    </w:p>
    <w:p w:rsidR="00D906B7" w:rsidRPr="00D906B7" w:rsidRDefault="00D906B7" w:rsidP="00D906B7">
      <w:pPr>
        <w:pStyle w:val="Ttulo1"/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B</w:t>
      </w:r>
      <w:ins w:id="1" w:author="Unknown">
        <w:r w:rsidRPr="00D906B7">
          <w:rPr>
            <w:rFonts w:ascii="Arial" w:hAnsi="Arial" w:cs="Arial"/>
            <w:color w:val="000000"/>
            <w:spacing w:val="-2"/>
            <w:sz w:val="24"/>
            <w:szCs w:val="24"/>
          </w:rPr>
          <w:t xml:space="preserve">uenas </w:t>
        </w:r>
      </w:ins>
      <w:r w:rsidRPr="00D906B7">
        <w:rPr>
          <w:rFonts w:ascii="Arial" w:hAnsi="Arial" w:cs="Arial"/>
          <w:color w:val="000000"/>
          <w:spacing w:val="-2"/>
          <w:sz w:val="24"/>
          <w:szCs w:val="24"/>
        </w:rPr>
        <w:t>prácticas</w:t>
      </w:r>
    </w:p>
    <w:p w:rsidR="00D906B7" w:rsidRPr="00D906B7" w:rsidRDefault="00D906B7" w:rsidP="00D906B7">
      <w:pPr>
        <w:pStyle w:val="Ttulo1"/>
        <w:numPr>
          <w:ilvl w:val="0"/>
          <w:numId w:val="5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Establecer reglas para que el equipo se entienda.</w:t>
      </w:r>
    </w:p>
    <w:p w:rsidR="00D906B7" w:rsidRPr="00D906B7" w:rsidRDefault="00D906B7" w:rsidP="00D906B7">
      <w:pPr>
        <w:pStyle w:val="Ttulo1"/>
        <w:numPr>
          <w:ilvl w:val="0"/>
          <w:numId w:val="5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Explicar la estructura base o dar los fundamentos del proyecto a un nuevo integrante.</w:t>
      </w:r>
    </w:p>
    <w:p w:rsidR="00D906B7" w:rsidRPr="00D906B7" w:rsidRDefault="00D906B7" w:rsidP="00D906B7">
      <w:pPr>
        <w:pStyle w:val="Ttulo1"/>
        <w:numPr>
          <w:ilvl w:val="0"/>
          <w:numId w:val="5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Evitar hojas de estilo muy extensas</w:t>
      </w:r>
    </w:p>
    <w:p w:rsidR="00D906B7" w:rsidRDefault="00D906B7" w:rsidP="00D906B7">
      <w:pPr>
        <w:pStyle w:val="Ttulo1"/>
        <w:numPr>
          <w:ilvl w:val="0"/>
          <w:numId w:val="5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Tener una buena documentación explicando ciertos aspectos del código.</w:t>
      </w:r>
    </w:p>
    <w:p w:rsidR="00104E5F" w:rsidRDefault="00104E5F" w:rsidP="00104E5F">
      <w:pPr>
        <w:pStyle w:val="Ttulo1"/>
        <w:pBdr>
          <w:bottom w:val="single" w:sz="6" w:space="11" w:color="E9E9E9"/>
        </w:pBdr>
        <w:spacing w:before="0" w:beforeAutospacing="0" w:after="225"/>
        <w:ind w:left="720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</w:p>
    <w:p w:rsidR="00104E5F" w:rsidRDefault="00104E5F" w:rsidP="00104E5F">
      <w:pPr>
        <w:pStyle w:val="Ttulo1"/>
        <w:pBdr>
          <w:bottom w:val="single" w:sz="6" w:space="11" w:color="E9E9E9"/>
        </w:pBdr>
        <w:spacing w:before="0" w:beforeAutospacing="0" w:after="225"/>
        <w:ind w:left="720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</w:p>
    <w:p w:rsidR="00104E5F" w:rsidRPr="00D906B7" w:rsidRDefault="00104E5F" w:rsidP="00104E5F">
      <w:pPr>
        <w:pStyle w:val="Ttulo1"/>
        <w:pBdr>
          <w:bottom w:val="single" w:sz="6" w:space="11" w:color="E9E9E9"/>
        </w:pBdr>
        <w:spacing w:before="0" w:beforeAutospacing="0" w:after="225"/>
        <w:ind w:left="720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</w:p>
    <w:p w:rsidR="00D906B7" w:rsidRDefault="00D906B7" w:rsidP="00780CD6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Arial" w:hAnsi="Arial" w:cs="Arial"/>
          <w:b w:val="0"/>
          <w:color w:val="000000"/>
          <w:spacing w:val="-2"/>
          <w:sz w:val="24"/>
          <w:szCs w:val="24"/>
        </w:rPr>
      </w:pPr>
    </w:p>
    <w:p w:rsidR="00104E5F" w:rsidRDefault="00104E5F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cooper_hewittmedium" w:hAnsi="cooper_hewittmedium"/>
          <w:color w:val="000000"/>
          <w:spacing w:val="-2"/>
          <w:sz w:val="36"/>
          <w:szCs w:val="36"/>
          <w:lang w:val="en-US"/>
        </w:rPr>
      </w:pPr>
      <w:r w:rsidRPr="00104E5F">
        <w:rPr>
          <w:rFonts w:ascii="cooper_hewittmedium" w:hAnsi="cooper_hewittmedium"/>
          <w:color w:val="000000"/>
          <w:spacing w:val="-2"/>
          <w:sz w:val="36"/>
          <w:szCs w:val="36"/>
          <w:lang w:val="en-US"/>
        </w:rPr>
        <w:t>OOCSS, BEM, SMACSS, ITCSS y Atomic Design</w:t>
      </w:r>
    </w:p>
    <w:p w:rsidR="00104E5F" w:rsidRPr="00104E5F" w:rsidRDefault="00104E5F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cooper_hewittmedium" w:hAnsi="cooper_hewittmedium"/>
          <w:color w:val="000000"/>
          <w:spacing w:val="-2"/>
          <w:sz w:val="36"/>
          <w:szCs w:val="36"/>
          <w:lang w:val="en-US"/>
        </w:rPr>
      </w:pPr>
      <w:r w:rsidRPr="00104E5F">
        <w:rPr>
          <w:rFonts w:ascii="cooper_hewittmedium" w:hAnsi="cooper_hewittmedium"/>
          <w:noProof/>
          <w:color w:val="000000"/>
          <w:spacing w:val="-2"/>
          <w:sz w:val="36"/>
          <w:szCs w:val="36"/>
        </w:rPr>
        <w:drawing>
          <wp:inline distT="0" distB="0" distL="0" distR="0" wp14:anchorId="4D171C9D" wp14:editId="2C3B1107">
            <wp:extent cx="3366654" cy="2017402"/>
            <wp:effectExtent l="0" t="0" r="5715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68872" cy="201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5F" w:rsidRDefault="00104E5F" w:rsidP="00780CD6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  <w:r w:rsidRPr="00104E5F">
        <w:rPr>
          <w:rFonts w:ascii="Arial" w:hAnsi="Arial" w:cs="Arial"/>
          <w:b w:val="0"/>
          <w:noProof/>
          <w:color w:val="000000"/>
          <w:spacing w:val="-2"/>
          <w:sz w:val="24"/>
          <w:szCs w:val="24"/>
        </w:rPr>
        <w:lastRenderedPageBreak/>
        <w:drawing>
          <wp:inline distT="0" distB="0" distL="0" distR="0" wp14:anchorId="1AB6BA5E" wp14:editId="0DF0CD11">
            <wp:extent cx="5612130" cy="4319905"/>
            <wp:effectExtent l="0" t="0" r="762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5F" w:rsidRDefault="00104E5F" w:rsidP="00780CD6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</w:p>
    <w:p w:rsidR="00104E5F" w:rsidRDefault="00104E5F" w:rsidP="00780CD6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</w:p>
    <w:p w:rsidR="00104E5F" w:rsidRDefault="00104E5F" w:rsidP="00780CD6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</w:p>
    <w:p w:rsidR="00104E5F" w:rsidRDefault="00104E5F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  <w:r w:rsidRPr="00104E5F">
        <w:rPr>
          <w:rFonts w:ascii="Arial" w:hAnsi="Arial" w:cs="Arial"/>
          <w:b w:val="0"/>
          <w:noProof/>
          <w:color w:val="000000"/>
          <w:spacing w:val="-2"/>
          <w:sz w:val="24"/>
          <w:szCs w:val="24"/>
        </w:rPr>
        <w:drawing>
          <wp:inline distT="0" distB="0" distL="0" distR="0" wp14:anchorId="7FAB61EF" wp14:editId="315536B7">
            <wp:extent cx="3886200" cy="2608389"/>
            <wp:effectExtent l="0" t="0" r="0" b="190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7919" cy="260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5F" w:rsidRDefault="00104E5F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  <w:r w:rsidRPr="00104E5F">
        <w:rPr>
          <w:rFonts w:ascii="Arial" w:hAnsi="Arial" w:cs="Arial"/>
          <w:b w:val="0"/>
          <w:noProof/>
          <w:color w:val="000000"/>
          <w:spacing w:val="-2"/>
          <w:sz w:val="24"/>
          <w:szCs w:val="24"/>
        </w:rPr>
        <w:lastRenderedPageBreak/>
        <w:drawing>
          <wp:inline distT="0" distB="0" distL="0" distR="0" wp14:anchorId="159A3431" wp14:editId="67804134">
            <wp:extent cx="5612130" cy="3232150"/>
            <wp:effectExtent l="0" t="0" r="762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CC8" w:rsidRDefault="00034CC8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</w:p>
    <w:p w:rsidR="00034CC8" w:rsidRDefault="00034CC8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</w:p>
    <w:p w:rsidR="00034CC8" w:rsidRPr="00104E5F" w:rsidRDefault="00034CC8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  <w:r w:rsidRPr="00034CC8">
        <w:rPr>
          <w:rFonts w:ascii="Arial" w:hAnsi="Arial" w:cs="Arial"/>
          <w:b w:val="0"/>
          <w:noProof/>
          <w:color w:val="000000"/>
          <w:spacing w:val="-2"/>
          <w:sz w:val="24"/>
          <w:szCs w:val="24"/>
        </w:rPr>
        <w:drawing>
          <wp:inline distT="0" distB="0" distL="0" distR="0" wp14:anchorId="00AB7CE4" wp14:editId="07E45DEC">
            <wp:extent cx="3782290" cy="2173169"/>
            <wp:effectExtent l="0" t="0" r="889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3547" cy="217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D6" w:rsidRDefault="00034CC8" w:rsidP="00390B7E">
      <w:pPr>
        <w:jc w:val="center"/>
        <w:rPr>
          <w:rFonts w:ascii="Arial" w:hAnsi="Arial" w:cs="Arial"/>
          <w:sz w:val="24"/>
          <w:lang w:val="en-US"/>
        </w:rPr>
      </w:pPr>
      <w:r w:rsidRPr="00034CC8">
        <w:rPr>
          <w:rFonts w:ascii="Arial" w:hAnsi="Arial" w:cs="Arial"/>
          <w:noProof/>
          <w:sz w:val="24"/>
          <w:lang w:eastAsia="es-MX"/>
        </w:rPr>
        <w:lastRenderedPageBreak/>
        <w:drawing>
          <wp:inline distT="0" distB="0" distL="0" distR="0" wp14:anchorId="004225B8" wp14:editId="16E7057C">
            <wp:extent cx="3531549" cy="25146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36746" cy="251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CC8" w:rsidRDefault="00034CC8" w:rsidP="00780CD6">
      <w:pPr>
        <w:jc w:val="both"/>
        <w:rPr>
          <w:rFonts w:ascii="Arial" w:hAnsi="Arial" w:cs="Arial"/>
          <w:sz w:val="24"/>
          <w:lang w:val="en-US"/>
        </w:rPr>
      </w:pPr>
    </w:p>
    <w:p w:rsidR="00034CC8" w:rsidRDefault="00034CC8" w:rsidP="00390B7E">
      <w:pPr>
        <w:jc w:val="center"/>
        <w:rPr>
          <w:rFonts w:ascii="Arial" w:hAnsi="Arial" w:cs="Arial"/>
          <w:sz w:val="24"/>
          <w:lang w:val="en-US"/>
        </w:rPr>
      </w:pPr>
      <w:r w:rsidRPr="00034CC8"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106DF910" wp14:editId="7211A4F1">
            <wp:extent cx="4196453" cy="232756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00728" cy="23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7E" w:rsidRDefault="00390B7E" w:rsidP="00390B7E">
      <w:pPr>
        <w:jc w:val="center"/>
        <w:rPr>
          <w:rFonts w:ascii="Arial" w:hAnsi="Arial" w:cs="Arial"/>
          <w:sz w:val="24"/>
          <w:lang w:val="en-US"/>
        </w:rPr>
      </w:pPr>
    </w:p>
    <w:p w:rsidR="00390B7E" w:rsidRPr="00390B7E" w:rsidRDefault="00390B7E" w:rsidP="00390B7E">
      <w:pPr>
        <w:jc w:val="center"/>
        <w:rPr>
          <w:rFonts w:ascii="Arial" w:hAnsi="Arial" w:cs="Arial"/>
          <w:color w:val="FF0000"/>
          <w:sz w:val="24"/>
          <w:lang w:val="en-US"/>
        </w:rPr>
      </w:pPr>
      <w:r w:rsidRPr="00390B7E">
        <w:rPr>
          <w:rFonts w:ascii="Arial" w:hAnsi="Arial" w:cs="Arial"/>
          <w:color w:val="FF0000"/>
          <w:sz w:val="24"/>
          <w:lang w:val="en-US"/>
        </w:rPr>
        <w:t>RETO 2 (BEM)</w:t>
      </w:r>
    </w:p>
    <w:p w:rsidR="00390B7E" w:rsidRDefault="00390B7E" w:rsidP="00390B7E">
      <w:pPr>
        <w:jc w:val="center"/>
        <w:rPr>
          <w:rFonts w:ascii="Arial" w:hAnsi="Arial" w:cs="Arial"/>
          <w:sz w:val="24"/>
          <w:lang w:val="en-US"/>
        </w:rPr>
      </w:pPr>
      <w:r>
        <w:rPr>
          <w:noProof/>
          <w:lang w:eastAsia="es-MX"/>
        </w:rPr>
        <w:drawing>
          <wp:inline distT="0" distB="0" distL="0" distR="0">
            <wp:extent cx="4786264" cy="2299855"/>
            <wp:effectExtent l="0" t="0" r="0" b="5715"/>
            <wp:docPr id="42" name="Imagen 42" descr="Reto 3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to 3_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36" t="13099" r="7662" b="14414"/>
                    <a:stretch/>
                  </pic:blipFill>
                  <pic:spPr bwMode="auto">
                    <a:xfrm>
                      <a:off x="0" y="0"/>
                      <a:ext cx="4787245" cy="230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6497" w:rsidRDefault="00026497" w:rsidP="00026497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  <w:r>
        <w:rPr>
          <w:rFonts w:ascii="cooper_hewittmedium" w:hAnsi="cooper_hewittmedium"/>
          <w:color w:val="000000"/>
          <w:spacing w:val="-2"/>
          <w:sz w:val="36"/>
          <w:szCs w:val="36"/>
        </w:rPr>
        <w:lastRenderedPageBreak/>
        <w:t>¿Qué es un componente? Analicemos nuestros diseños</w:t>
      </w:r>
    </w:p>
    <w:p w:rsidR="00026497" w:rsidRPr="00026497" w:rsidRDefault="00026497" w:rsidP="00026497">
      <w:pPr>
        <w:pStyle w:val="NormalWeb"/>
        <w:shd w:val="clear" w:color="auto" w:fill="FFFFFF"/>
        <w:spacing w:before="113" w:beforeAutospacing="0" w:after="113" w:afterAutospacing="0"/>
        <w:jc w:val="both"/>
        <w:rPr>
          <w:rFonts w:ascii="Arial" w:hAnsi="Arial" w:cs="Arial"/>
          <w:color w:val="273B47"/>
          <w:sz w:val="22"/>
        </w:rPr>
      </w:pPr>
      <w:r w:rsidRPr="00026497">
        <w:rPr>
          <w:rFonts w:ascii="Arial" w:hAnsi="Arial" w:cs="Arial"/>
          <w:color w:val="273B47"/>
          <w:sz w:val="22"/>
        </w:rPr>
        <w:t>En esta clase la profesora Estefany Aguilar nos explica qué es un componente en el mundo del frontend. También analizaremos el diseño del proyecto del curso.</w:t>
      </w:r>
    </w:p>
    <w:p w:rsidR="00026497" w:rsidRPr="00026497" w:rsidRDefault="00026497" w:rsidP="00026497">
      <w:pPr>
        <w:pStyle w:val="NormalWeb"/>
        <w:shd w:val="clear" w:color="auto" w:fill="FFFFFF"/>
        <w:spacing w:before="113" w:beforeAutospacing="0" w:after="113" w:afterAutospacing="0"/>
        <w:jc w:val="both"/>
        <w:rPr>
          <w:rFonts w:ascii="Arial" w:hAnsi="Arial" w:cs="Arial"/>
          <w:color w:val="273B47"/>
          <w:sz w:val="22"/>
        </w:rPr>
      </w:pPr>
      <w:r w:rsidRPr="00026497">
        <w:rPr>
          <w:rFonts w:ascii="Arial" w:hAnsi="Arial" w:cs="Arial"/>
          <w:color w:val="273B47"/>
          <w:sz w:val="22"/>
        </w:rPr>
        <w:t>Un componente, tanto en diseño como desarrollo web, es un elemento muy pequeño que tiene la capacidad de ser reutilizado en diferentes partes de una aplicación. Por ejemplo: botones, iconos, cards, entre otras. Puedes apreciarlos en las plataformas que visitas todos los días: Twitter, Facebook, Platzi, YouTube y muchas más.</w:t>
      </w:r>
    </w:p>
    <w:p w:rsidR="000474FF" w:rsidRDefault="00026497" w:rsidP="00026497">
      <w:pPr>
        <w:jc w:val="center"/>
        <w:rPr>
          <w:rFonts w:ascii="Arial" w:hAnsi="Arial" w:cs="Arial"/>
          <w:sz w:val="24"/>
        </w:rPr>
      </w:pPr>
      <w:r w:rsidRPr="00026497"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1BF9A94B" wp14:editId="6E671646">
            <wp:extent cx="4655127" cy="2609884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8584" cy="261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4FF" w:rsidRDefault="000474FF" w:rsidP="00026497">
      <w:pPr>
        <w:jc w:val="center"/>
        <w:rPr>
          <w:rFonts w:ascii="Arial" w:hAnsi="Arial" w:cs="Arial"/>
          <w:sz w:val="24"/>
        </w:rPr>
      </w:pPr>
    </w:p>
    <w:p w:rsidR="000474FF" w:rsidRDefault="000474FF" w:rsidP="000474FF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  <w:r>
        <w:rPr>
          <w:rFonts w:ascii="cooper_hewittmedium" w:hAnsi="cooper_hewittmedium"/>
          <w:color w:val="000000"/>
          <w:spacing w:val="-2"/>
          <w:sz w:val="36"/>
          <w:szCs w:val="36"/>
        </w:rPr>
        <w:t>Creación de un carousel de imágenes con CSS: Detalle de cada item</w:t>
      </w:r>
    </w:p>
    <w:p w:rsidR="000474FF" w:rsidRPr="000474FF" w:rsidRDefault="000474FF" w:rsidP="000474FF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73B47"/>
          <w:lang w:eastAsia="es-MX"/>
        </w:rPr>
      </w:pPr>
      <w:r w:rsidRPr="000474FF">
        <w:rPr>
          <w:rFonts w:ascii="Arial" w:eastAsia="Times New Roman" w:hAnsi="Arial" w:cs="Arial"/>
          <w:color w:val="273B47"/>
          <w:lang w:eastAsia="es-MX"/>
        </w:rPr>
        <w:t>El selector </w:t>
      </w:r>
      <w:r w:rsidRPr="000474FF">
        <w:rPr>
          <w:rFonts w:ascii="Arial" w:eastAsia="Times New Roman" w:hAnsi="Arial" w:cs="Arial"/>
          <w:b/>
          <w:bCs/>
          <w:color w:val="273B47"/>
          <w:lang w:eastAsia="es-MX"/>
        </w:rPr>
        <w:t>~</w:t>
      </w:r>
      <w:r w:rsidRPr="000474FF">
        <w:rPr>
          <w:rFonts w:ascii="Arial" w:eastAsia="Times New Roman" w:hAnsi="Arial" w:cs="Arial"/>
          <w:color w:val="273B47"/>
          <w:lang w:eastAsia="es-MX"/>
        </w:rPr>
        <w:t> de CSS nos permite dar estilos a todos que cumplan los requisitos y sean “hermanos directos”, es decir, que tengan el mismo elemento padre.</w:t>
      </w:r>
      <w:r w:rsidRPr="000474FF">
        <w:rPr>
          <w:rFonts w:ascii="Arial" w:eastAsia="Times New Roman" w:hAnsi="Arial" w:cs="Arial"/>
          <w:color w:val="273B47"/>
          <w:lang w:eastAsia="es-MX"/>
        </w:rPr>
        <w:br/>
        <w:t>Por ejemplo: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.PrimerTitulo ~ </w:t>
      </w:r>
      <w:r w:rsidRPr="000474FF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eastAsia="es-MX"/>
        </w:rPr>
        <w:t>h2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{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BF79DB"/>
          <w:sz w:val="20"/>
          <w:szCs w:val="20"/>
          <w:lang w:eastAsia="es-MX"/>
        </w:rPr>
        <w:t>background-color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: red;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}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&lt;article class=</w:t>
      </w:r>
      <w:r w:rsidRPr="000474FF">
        <w:rPr>
          <w:rFonts w:ascii="Courier New" w:eastAsia="Times New Roman" w:hAnsi="Courier New" w:cs="Courier New"/>
          <w:color w:val="A6E22E"/>
          <w:sz w:val="20"/>
          <w:szCs w:val="20"/>
          <w:lang w:eastAsia="es-MX"/>
        </w:rPr>
        <w:t>"ContenedorPadre"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&lt;h2 class=</w:t>
      </w:r>
      <w:r w:rsidRPr="000474FF">
        <w:rPr>
          <w:rFonts w:ascii="Courier New" w:eastAsia="Times New Roman" w:hAnsi="Courier New" w:cs="Courier New"/>
          <w:color w:val="A6E22E"/>
          <w:sz w:val="20"/>
          <w:szCs w:val="20"/>
          <w:lang w:eastAsia="es-MX"/>
        </w:rPr>
        <w:t>"PrimerTitulo"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&gt;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Este es el primer elemento H2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&lt;/h2&gt;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75715E"/>
          <w:sz w:val="20"/>
          <w:szCs w:val="20"/>
          <w:lang w:eastAsia="es-MX"/>
        </w:rPr>
        <w:t>&lt;!-- Este título tendrá color de fondo rojo --&gt;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&lt;h2&gt;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Este es el segundo elemento H2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&lt;/h2&gt;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&lt;div class=</w:t>
      </w:r>
      <w:r w:rsidRPr="000474FF">
        <w:rPr>
          <w:rFonts w:ascii="Courier New" w:eastAsia="Times New Roman" w:hAnsi="Courier New" w:cs="Courier New"/>
          <w:color w:val="A6E22E"/>
          <w:sz w:val="20"/>
          <w:szCs w:val="20"/>
          <w:lang w:eastAsia="es-MX"/>
        </w:rPr>
        <w:t>"ElementoPadreDiferente"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    </w:t>
      </w:r>
      <w:r w:rsidRPr="000474FF">
        <w:rPr>
          <w:rFonts w:ascii="Courier New" w:eastAsia="Times New Roman" w:hAnsi="Courier New" w:cs="Courier New"/>
          <w:color w:val="75715E"/>
          <w:sz w:val="20"/>
          <w:szCs w:val="20"/>
          <w:lang w:eastAsia="es-MX"/>
        </w:rPr>
        <w:t>&lt;!-- Este título NO tendrá color de fondo rojo porque su padre es diferente --&gt;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&lt;h2&gt;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Este es el tercer elemento H2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&lt;/h2&gt;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&lt;/div&gt;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75715E"/>
          <w:sz w:val="20"/>
          <w:szCs w:val="20"/>
          <w:lang w:eastAsia="es-MX"/>
        </w:rPr>
        <w:t>&lt;!-- Este título también tendrá color de fondo rojo --&gt;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&lt;h2&gt;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Este es el cuarto elemento H2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&lt;/h2&gt;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&lt;/article&gt;</w:t>
      </w:r>
    </w:p>
    <w:p w:rsidR="000474FF" w:rsidRPr="000474FF" w:rsidRDefault="000474FF" w:rsidP="000474FF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73B47"/>
          <w:lang w:eastAsia="es-MX"/>
        </w:rPr>
      </w:pPr>
      <w:r w:rsidRPr="000474FF">
        <w:rPr>
          <w:rFonts w:ascii="Arial" w:eastAsia="Times New Roman" w:hAnsi="Arial" w:cs="Arial"/>
          <w:color w:val="273B47"/>
          <w:lang w:eastAsia="es-MX"/>
        </w:rPr>
        <w:lastRenderedPageBreak/>
        <w:t>También existe el selector </w:t>
      </w:r>
      <w:r w:rsidRPr="000474FF">
        <w:rPr>
          <w:rFonts w:ascii="Arial" w:eastAsia="Times New Roman" w:hAnsi="Arial" w:cs="Arial"/>
          <w:b/>
          <w:bCs/>
          <w:color w:val="273B47"/>
          <w:lang w:eastAsia="es-MX"/>
        </w:rPr>
        <w:t>+</w:t>
      </w:r>
      <w:r w:rsidRPr="000474FF">
        <w:rPr>
          <w:rFonts w:ascii="Arial" w:eastAsia="Times New Roman" w:hAnsi="Arial" w:cs="Arial"/>
          <w:color w:val="273B47"/>
          <w:lang w:eastAsia="es-MX"/>
        </w:rPr>
        <w:t>. Solo aplica los estilos al primer hermano directo de nuestros elementos.</w:t>
      </w:r>
      <w:r w:rsidRPr="000474FF">
        <w:rPr>
          <w:rFonts w:ascii="Arial" w:eastAsia="Times New Roman" w:hAnsi="Arial" w:cs="Arial"/>
          <w:color w:val="273B47"/>
          <w:lang w:eastAsia="es-MX"/>
        </w:rPr>
        <w:br/>
        <w:t>Por ejemplo: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.PrimerTitulo + </w:t>
      </w:r>
      <w:r w:rsidRPr="000474FF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eastAsia="es-MX"/>
        </w:rPr>
        <w:t>h2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{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BF79DB"/>
          <w:sz w:val="20"/>
          <w:szCs w:val="20"/>
          <w:lang w:eastAsia="es-MX"/>
        </w:rPr>
        <w:t>background-color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: blue;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}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&lt;article class=</w:t>
      </w:r>
      <w:r w:rsidRPr="000474FF">
        <w:rPr>
          <w:rFonts w:ascii="Courier New" w:eastAsia="Times New Roman" w:hAnsi="Courier New" w:cs="Courier New"/>
          <w:color w:val="A6E22E"/>
          <w:sz w:val="20"/>
          <w:szCs w:val="20"/>
          <w:lang w:eastAsia="es-MX"/>
        </w:rPr>
        <w:t>"ContenedorPadre"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&lt;h2 class=</w:t>
      </w:r>
      <w:r w:rsidRPr="000474FF">
        <w:rPr>
          <w:rFonts w:ascii="Courier New" w:eastAsia="Times New Roman" w:hAnsi="Courier New" w:cs="Courier New"/>
          <w:color w:val="A6E22E"/>
          <w:sz w:val="20"/>
          <w:szCs w:val="20"/>
          <w:lang w:eastAsia="es-MX"/>
        </w:rPr>
        <w:t>"PrimerTitulo"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&gt;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Este es el primer elemento H2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&lt;/h2&gt;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75715E"/>
          <w:sz w:val="20"/>
          <w:szCs w:val="20"/>
          <w:lang w:eastAsia="es-MX"/>
        </w:rPr>
        <w:t>&lt;!-- Este título SÍ tendrá color de fondo azul --&gt;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&lt;h2&gt;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Este es el segundo elemento H2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&lt;/h2&gt;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&lt;div class=</w:t>
      </w:r>
      <w:r w:rsidRPr="000474FF">
        <w:rPr>
          <w:rFonts w:ascii="Courier New" w:eastAsia="Times New Roman" w:hAnsi="Courier New" w:cs="Courier New"/>
          <w:color w:val="A6E22E"/>
          <w:sz w:val="20"/>
          <w:szCs w:val="20"/>
          <w:lang w:eastAsia="es-MX"/>
        </w:rPr>
        <w:t>"ElementoPadreDiferente"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    </w:t>
      </w:r>
      <w:r w:rsidRPr="000474FF">
        <w:rPr>
          <w:rFonts w:ascii="Courier New" w:eastAsia="Times New Roman" w:hAnsi="Courier New" w:cs="Courier New"/>
          <w:color w:val="75715E"/>
          <w:sz w:val="20"/>
          <w:szCs w:val="20"/>
          <w:lang w:eastAsia="es-MX"/>
        </w:rPr>
        <w:t>&lt;!-- Este título NO tendrá color de fondo azul --&gt;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&lt;h2&gt;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Este es el tercer elemento H2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&lt;/h2&gt;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&lt;/div&gt;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75715E"/>
          <w:sz w:val="20"/>
          <w:szCs w:val="20"/>
          <w:lang w:eastAsia="es-MX"/>
        </w:rPr>
        <w:t>&lt;!-- Este título no tendrá color de fondo azul --&gt;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&lt;h2&gt;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Este es el cuarto elemento H2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&lt;/h2&gt;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lang w:eastAsia="es-MX"/>
        </w:rPr>
      </w:pP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&lt;/article&gt;</w:t>
      </w:r>
    </w:p>
    <w:p w:rsidR="000474FF" w:rsidRDefault="000474FF" w:rsidP="000474FF">
      <w:pPr>
        <w:jc w:val="both"/>
        <w:rPr>
          <w:rFonts w:ascii="Arial" w:hAnsi="Arial" w:cs="Arial"/>
          <w:sz w:val="24"/>
        </w:rPr>
      </w:pPr>
    </w:p>
    <w:p w:rsidR="00D81F22" w:rsidRDefault="00D81F22" w:rsidP="000474FF">
      <w:pPr>
        <w:jc w:val="both"/>
        <w:rPr>
          <w:rFonts w:ascii="Arial" w:hAnsi="Arial" w:cs="Arial"/>
          <w:sz w:val="24"/>
        </w:rPr>
      </w:pPr>
    </w:p>
    <w:p w:rsidR="00D81F22" w:rsidRDefault="00D81F22" w:rsidP="000474FF">
      <w:pPr>
        <w:jc w:val="both"/>
        <w:rPr>
          <w:rFonts w:ascii="Arial" w:hAnsi="Arial" w:cs="Arial"/>
          <w:sz w:val="24"/>
        </w:rPr>
      </w:pPr>
    </w:p>
    <w:p w:rsidR="00D81F22" w:rsidRDefault="00D81F22" w:rsidP="000474FF">
      <w:pPr>
        <w:jc w:val="both"/>
        <w:rPr>
          <w:rFonts w:ascii="Arial" w:hAnsi="Arial" w:cs="Arial"/>
          <w:sz w:val="24"/>
        </w:rPr>
      </w:pPr>
    </w:p>
    <w:p w:rsidR="00D81F22" w:rsidRDefault="00D81F22" w:rsidP="00D81F22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  <w:r>
        <w:rPr>
          <w:rFonts w:ascii="cooper_hewittmedium" w:hAnsi="cooper_hewittmedium"/>
          <w:color w:val="000000"/>
          <w:spacing w:val="-2"/>
          <w:sz w:val="36"/>
          <w:szCs w:val="36"/>
        </w:rPr>
        <w:t>Flexbox</w:t>
      </w:r>
    </w:p>
    <w:p w:rsidR="00D81F22" w:rsidRPr="00D81F22" w:rsidRDefault="00D81F22" w:rsidP="00D81F22">
      <w:pPr>
        <w:pStyle w:val="NormalWeb"/>
        <w:spacing w:before="113" w:beforeAutospacing="0" w:after="113" w:afterAutospacing="0"/>
        <w:jc w:val="both"/>
        <w:rPr>
          <w:rFonts w:ascii="Arial" w:hAnsi="Arial" w:cs="Arial"/>
          <w:color w:val="273B47"/>
          <w:sz w:val="22"/>
        </w:rPr>
      </w:pPr>
      <w:r w:rsidRPr="00D81F22">
        <w:rPr>
          <w:rFonts w:ascii="Arial" w:hAnsi="Arial" w:cs="Arial"/>
          <w:color w:val="273B47"/>
          <w:sz w:val="22"/>
        </w:rPr>
        <w:t>Uno de los trabajos más difíciles en CSS es alinear elementos. Para hacerlo más fácil podemos contar con Flexbox.</w:t>
      </w:r>
    </w:p>
    <w:p w:rsidR="00D81F22" w:rsidRPr="00D81F22" w:rsidRDefault="00D81F22" w:rsidP="00D81F22">
      <w:pPr>
        <w:pStyle w:val="NormalWeb"/>
        <w:spacing w:before="113" w:beforeAutospacing="0" w:after="113" w:afterAutospacing="0"/>
        <w:jc w:val="both"/>
        <w:rPr>
          <w:rFonts w:ascii="Arial" w:hAnsi="Arial" w:cs="Arial"/>
          <w:color w:val="273B47"/>
          <w:sz w:val="22"/>
        </w:rPr>
      </w:pPr>
      <w:r w:rsidRPr="00D81F22">
        <w:rPr>
          <w:rFonts w:ascii="Arial" w:hAnsi="Arial" w:cs="Arial"/>
          <w:color w:val="273B47"/>
          <w:sz w:val="22"/>
        </w:rPr>
        <w:t>Es importante tener presente que tendremos un contenedor y los elementos que queremos organizar dependiendo de nuestras necesidades.</w:t>
      </w:r>
    </w:p>
    <w:p w:rsidR="00D81F22" w:rsidRDefault="00D81F22" w:rsidP="00D81F22">
      <w:pPr>
        <w:jc w:val="center"/>
        <w:rPr>
          <w:rFonts w:ascii="Arial" w:hAnsi="Arial" w:cs="Arial"/>
          <w:sz w:val="24"/>
        </w:rPr>
      </w:pPr>
      <w:r w:rsidRPr="00D81F22">
        <w:rPr>
          <w:rFonts w:ascii="Arial" w:hAnsi="Arial" w:cs="Arial"/>
          <w:sz w:val="24"/>
        </w:rPr>
        <w:drawing>
          <wp:inline distT="0" distB="0" distL="0" distR="0" wp14:anchorId="1BB6F652" wp14:editId="08AD9500">
            <wp:extent cx="5448772" cy="2674852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D9E" w:rsidRDefault="00A56D9E" w:rsidP="00D81F22">
      <w:pPr>
        <w:jc w:val="center"/>
        <w:rPr>
          <w:rFonts w:ascii="Arial" w:hAnsi="Arial" w:cs="Arial"/>
          <w:sz w:val="24"/>
        </w:rPr>
      </w:pPr>
    </w:p>
    <w:p w:rsidR="00A56D9E" w:rsidRDefault="00A56D9E" w:rsidP="00D81F22">
      <w:pPr>
        <w:jc w:val="center"/>
        <w:rPr>
          <w:rFonts w:ascii="Arial" w:hAnsi="Arial" w:cs="Arial"/>
          <w:sz w:val="24"/>
        </w:rPr>
      </w:pPr>
    </w:p>
    <w:p w:rsidR="00A56D9E" w:rsidRDefault="00A56D9E" w:rsidP="00D81F22">
      <w:pPr>
        <w:jc w:val="center"/>
        <w:rPr>
          <w:rFonts w:ascii="Arial" w:hAnsi="Arial" w:cs="Arial"/>
          <w:sz w:val="24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58240" behindDoc="0" locked="0" layoutInCell="1" allowOverlap="1" wp14:anchorId="142B9FB0" wp14:editId="6899CE1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059295" cy="2116455"/>
            <wp:effectExtent l="0" t="0" r="8255" b="0"/>
            <wp:wrapTopAndBottom/>
            <wp:docPr id="44" name="Imagen 44" descr="Captura de pantalla 2019-08-17 a las 21.30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ptura de pantalla 2019-08-17 a las 21.30.58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295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6D9E" w:rsidRDefault="00A56D9E" w:rsidP="00D81F22">
      <w:pPr>
        <w:jc w:val="center"/>
        <w:rPr>
          <w:rFonts w:ascii="Arial" w:hAnsi="Arial" w:cs="Arial"/>
          <w:sz w:val="24"/>
        </w:rPr>
      </w:pPr>
    </w:p>
    <w:p w:rsidR="00A56D9E" w:rsidRDefault="00A56D9E" w:rsidP="00D81F22">
      <w:pPr>
        <w:jc w:val="center"/>
        <w:rPr>
          <w:rFonts w:ascii="Arial" w:hAnsi="Arial" w:cs="Arial"/>
          <w:sz w:val="24"/>
        </w:rPr>
      </w:pPr>
    </w:p>
    <w:p w:rsidR="00A56D9E" w:rsidRDefault="00A56D9E" w:rsidP="00A56D9E">
      <w:pPr>
        <w:jc w:val="both"/>
        <w:rPr>
          <w:rFonts w:ascii="Arial" w:hAnsi="Arial" w:cs="Arial"/>
          <w:sz w:val="24"/>
        </w:rPr>
      </w:pPr>
      <w:bookmarkStart w:id="2" w:name="_GoBack"/>
      <w:bookmarkEnd w:id="2"/>
    </w:p>
    <w:p w:rsidR="00A56D9E" w:rsidRDefault="00A56D9E" w:rsidP="00A56D9E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cooper_hewittmedium" w:hAnsi="cooper_hewittmedium"/>
          <w:color w:val="000000"/>
          <w:spacing w:val="-2"/>
          <w:sz w:val="36"/>
          <w:szCs w:val="36"/>
        </w:rPr>
      </w:pPr>
      <w:r>
        <w:rPr>
          <w:rFonts w:ascii="cooper_hewittmedium" w:hAnsi="cooper_hewittmedium"/>
          <w:color w:val="000000"/>
          <w:spacing w:val="-2"/>
          <w:sz w:val="36"/>
          <w:szCs w:val="36"/>
        </w:rPr>
        <w:t>Nuestro nuevo sistema de layout: CSS Grid</w:t>
      </w:r>
    </w:p>
    <w:p w:rsidR="00A56D9E" w:rsidRPr="00A56D9E" w:rsidRDefault="00A56D9E" w:rsidP="00A56D9E">
      <w:pPr>
        <w:pStyle w:val="NormalWeb"/>
        <w:shd w:val="clear" w:color="auto" w:fill="FFFFFF"/>
        <w:spacing w:before="113" w:beforeAutospacing="0" w:after="113" w:afterAutospacing="0"/>
        <w:jc w:val="both"/>
        <w:rPr>
          <w:rFonts w:ascii="Arial" w:hAnsi="Arial" w:cs="Arial"/>
          <w:color w:val="273B47"/>
          <w:sz w:val="22"/>
        </w:rPr>
      </w:pPr>
      <w:r w:rsidRPr="00A56D9E">
        <w:rPr>
          <w:rFonts w:ascii="Arial" w:hAnsi="Arial" w:cs="Arial"/>
          <w:color w:val="273B47"/>
          <w:sz w:val="22"/>
        </w:rPr>
        <w:t>Con CSS Grid podemos maquetar todo el layout/estructura general de nuestro sitio para que se adapten a diferentes tamaños de pantalla, lo que conocemos como diseño responsivo.</w:t>
      </w:r>
    </w:p>
    <w:p w:rsidR="00A56D9E" w:rsidRDefault="00A56D9E" w:rsidP="00A56D9E">
      <w:pPr>
        <w:pStyle w:val="NormalWeb"/>
        <w:shd w:val="clear" w:color="auto" w:fill="FFFFFF"/>
        <w:spacing w:before="113" w:beforeAutospacing="0" w:after="113" w:afterAutospacing="0"/>
        <w:jc w:val="both"/>
        <w:rPr>
          <w:rFonts w:ascii="Arial" w:hAnsi="Arial" w:cs="Arial"/>
          <w:color w:val="273B47"/>
          <w:sz w:val="22"/>
        </w:rPr>
      </w:pPr>
      <w:r w:rsidRPr="00A56D9E">
        <w:rPr>
          <w:rFonts w:ascii="Arial" w:hAnsi="Arial" w:cs="Arial"/>
          <w:color w:val="273B47"/>
          <w:sz w:val="22"/>
        </w:rPr>
        <w:t>Al igual que Flebox, tenemos propiedades diferentes, tanto para el contenedor como para los elementos, y podemos usarlos dependiendo de nuestras necesidades.</w:t>
      </w:r>
    </w:p>
    <w:p w:rsidR="00A56D9E" w:rsidRPr="00A56D9E" w:rsidRDefault="00A56D9E" w:rsidP="00A56D9E">
      <w:pPr>
        <w:pStyle w:val="NormalWeb"/>
        <w:shd w:val="clear" w:color="auto" w:fill="FFFFFF"/>
        <w:spacing w:before="113" w:beforeAutospacing="0" w:after="113" w:afterAutospacing="0"/>
        <w:jc w:val="center"/>
        <w:rPr>
          <w:rFonts w:ascii="Arial" w:hAnsi="Arial" w:cs="Arial"/>
          <w:color w:val="273B47"/>
          <w:sz w:val="22"/>
        </w:rPr>
      </w:pPr>
      <w:r w:rsidRPr="00A56D9E">
        <w:rPr>
          <w:rFonts w:ascii="Arial" w:hAnsi="Arial" w:cs="Arial"/>
          <w:color w:val="273B47"/>
          <w:sz w:val="22"/>
        </w:rPr>
        <w:drawing>
          <wp:inline distT="0" distB="0" distL="0" distR="0" wp14:anchorId="6FA2FBA6" wp14:editId="0848401E">
            <wp:extent cx="5151566" cy="2453853"/>
            <wp:effectExtent l="0" t="0" r="0" b="381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D9E" w:rsidRDefault="00A56D9E" w:rsidP="00A56D9E">
      <w:pPr>
        <w:jc w:val="both"/>
        <w:rPr>
          <w:rFonts w:ascii="Arial" w:hAnsi="Arial" w:cs="Arial"/>
          <w:sz w:val="24"/>
        </w:rPr>
      </w:pPr>
    </w:p>
    <w:p w:rsidR="00D81F22" w:rsidRPr="00026497" w:rsidRDefault="00D81F22" w:rsidP="00D81F22">
      <w:pPr>
        <w:jc w:val="center"/>
        <w:rPr>
          <w:rFonts w:ascii="Arial" w:hAnsi="Arial" w:cs="Arial"/>
          <w:sz w:val="24"/>
        </w:rPr>
      </w:pPr>
    </w:p>
    <w:sectPr w:rsidR="00D81F22" w:rsidRPr="0002649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B44AE" w:rsidRDefault="005B44AE" w:rsidP="00780CD6">
      <w:pPr>
        <w:spacing w:after="0" w:line="240" w:lineRule="auto"/>
      </w:pPr>
      <w:r>
        <w:separator/>
      </w:r>
    </w:p>
  </w:endnote>
  <w:endnote w:type="continuationSeparator" w:id="0">
    <w:p w:rsidR="005B44AE" w:rsidRDefault="005B44AE" w:rsidP="00780C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oper_hewittmedium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B44AE" w:rsidRDefault="005B44AE" w:rsidP="00780CD6">
      <w:pPr>
        <w:spacing w:after="0" w:line="240" w:lineRule="auto"/>
      </w:pPr>
      <w:r>
        <w:separator/>
      </w:r>
    </w:p>
  </w:footnote>
  <w:footnote w:type="continuationSeparator" w:id="0">
    <w:p w:rsidR="005B44AE" w:rsidRDefault="005B44AE" w:rsidP="00780C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9435D2"/>
    <w:multiLevelType w:val="multilevel"/>
    <w:tmpl w:val="FEA0E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1124894"/>
    <w:multiLevelType w:val="multilevel"/>
    <w:tmpl w:val="3FDAF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2C16541"/>
    <w:multiLevelType w:val="multilevel"/>
    <w:tmpl w:val="72F8F5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B8D6293"/>
    <w:multiLevelType w:val="multilevel"/>
    <w:tmpl w:val="ED765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2D8175B"/>
    <w:multiLevelType w:val="multilevel"/>
    <w:tmpl w:val="8684F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40EC"/>
    <w:rsid w:val="00026497"/>
    <w:rsid w:val="00034CC8"/>
    <w:rsid w:val="000474FF"/>
    <w:rsid w:val="00076EA4"/>
    <w:rsid w:val="00104E5F"/>
    <w:rsid w:val="001637B7"/>
    <w:rsid w:val="00191CA3"/>
    <w:rsid w:val="001940EC"/>
    <w:rsid w:val="001A3EA9"/>
    <w:rsid w:val="002E1168"/>
    <w:rsid w:val="0031465B"/>
    <w:rsid w:val="003859D0"/>
    <w:rsid w:val="00390B7E"/>
    <w:rsid w:val="0039763E"/>
    <w:rsid w:val="00397F41"/>
    <w:rsid w:val="003E2368"/>
    <w:rsid w:val="003E7607"/>
    <w:rsid w:val="005516FA"/>
    <w:rsid w:val="005B44AE"/>
    <w:rsid w:val="005F14FD"/>
    <w:rsid w:val="005F7027"/>
    <w:rsid w:val="0062168E"/>
    <w:rsid w:val="0067420A"/>
    <w:rsid w:val="006E4FDE"/>
    <w:rsid w:val="006F4577"/>
    <w:rsid w:val="00780CD6"/>
    <w:rsid w:val="00812C93"/>
    <w:rsid w:val="00846930"/>
    <w:rsid w:val="008471C9"/>
    <w:rsid w:val="00847264"/>
    <w:rsid w:val="00870CE3"/>
    <w:rsid w:val="0087322F"/>
    <w:rsid w:val="008B2F67"/>
    <w:rsid w:val="008B71D7"/>
    <w:rsid w:val="008E3DCD"/>
    <w:rsid w:val="008F13C8"/>
    <w:rsid w:val="009363CA"/>
    <w:rsid w:val="00963070"/>
    <w:rsid w:val="009C2EB3"/>
    <w:rsid w:val="009C7287"/>
    <w:rsid w:val="009D4842"/>
    <w:rsid w:val="00A0204E"/>
    <w:rsid w:val="00A56D9E"/>
    <w:rsid w:val="00AC3C8D"/>
    <w:rsid w:val="00B86E48"/>
    <w:rsid w:val="00B922D0"/>
    <w:rsid w:val="00BA0E1E"/>
    <w:rsid w:val="00CC282D"/>
    <w:rsid w:val="00D0491C"/>
    <w:rsid w:val="00D12BD9"/>
    <w:rsid w:val="00D44A76"/>
    <w:rsid w:val="00D752E5"/>
    <w:rsid w:val="00D81F22"/>
    <w:rsid w:val="00D906B7"/>
    <w:rsid w:val="00DD060A"/>
    <w:rsid w:val="00E4162F"/>
    <w:rsid w:val="00EC4A88"/>
    <w:rsid w:val="00F21A9F"/>
    <w:rsid w:val="00FB7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874200E-C8D1-4400-B49E-2BC5F49B6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39763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049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Textoennegrita">
    <w:name w:val="Strong"/>
    <w:basedOn w:val="Fuentedeprrafopredeter"/>
    <w:uiPriority w:val="22"/>
    <w:qFormat/>
    <w:rsid w:val="00D0491C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6F4577"/>
    <w:rPr>
      <w:rFonts w:ascii="Courier New" w:eastAsia="Times New Roman" w:hAnsi="Courier New" w:cs="Courier New"/>
      <w:sz w:val="20"/>
      <w:szCs w:val="20"/>
    </w:rPr>
  </w:style>
  <w:style w:type="character" w:customStyle="1" w:styleId="Ttulo1Car">
    <w:name w:val="Título 1 Car"/>
    <w:basedOn w:val="Fuentedeprrafopredeter"/>
    <w:link w:val="Ttulo1"/>
    <w:uiPriority w:val="9"/>
    <w:rsid w:val="0039763E"/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styleId="Hipervnculo">
    <w:name w:val="Hyperlink"/>
    <w:basedOn w:val="Fuentedeprrafopredeter"/>
    <w:uiPriority w:val="99"/>
    <w:semiHidden/>
    <w:unhideWhenUsed/>
    <w:rsid w:val="00E4162F"/>
    <w:rPr>
      <w:color w:val="0000FF"/>
      <w:u w:val="single"/>
    </w:rPr>
  </w:style>
  <w:style w:type="paragraph" w:customStyle="1" w:styleId="discussioninfo-time">
    <w:name w:val="discussioninfo-time"/>
    <w:basedOn w:val="Normal"/>
    <w:rsid w:val="00D752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Hipervnculovisitado">
    <w:name w:val="FollowedHyperlink"/>
    <w:basedOn w:val="Fuentedeprrafopredeter"/>
    <w:uiPriority w:val="99"/>
    <w:semiHidden/>
    <w:unhideWhenUsed/>
    <w:rsid w:val="00846930"/>
    <w:rPr>
      <w:color w:val="954F72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780CD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80CD6"/>
  </w:style>
  <w:style w:type="paragraph" w:styleId="Piedepgina">
    <w:name w:val="footer"/>
    <w:basedOn w:val="Normal"/>
    <w:link w:val="PiedepginaCar"/>
    <w:uiPriority w:val="99"/>
    <w:unhideWhenUsed/>
    <w:rsid w:val="00780CD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80CD6"/>
  </w:style>
  <w:style w:type="paragraph" w:styleId="Cita">
    <w:name w:val="Quote"/>
    <w:basedOn w:val="Normal"/>
    <w:next w:val="Normal"/>
    <w:link w:val="CitaCar"/>
    <w:uiPriority w:val="29"/>
    <w:qFormat/>
    <w:rsid w:val="00D906B7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906B7"/>
    <w:rPr>
      <w:i/>
      <w:iCs/>
      <w:color w:val="404040" w:themeColor="text1" w:themeTint="BF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0474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0474FF"/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hljs-selector-class">
    <w:name w:val="hljs-selector-class"/>
    <w:basedOn w:val="Fuentedeprrafopredeter"/>
    <w:rsid w:val="000474FF"/>
  </w:style>
  <w:style w:type="character" w:customStyle="1" w:styleId="hljs-selector-tag">
    <w:name w:val="hljs-selector-tag"/>
    <w:basedOn w:val="Fuentedeprrafopredeter"/>
    <w:rsid w:val="000474FF"/>
  </w:style>
  <w:style w:type="character" w:customStyle="1" w:styleId="hljs-attribute">
    <w:name w:val="hljs-attribute"/>
    <w:basedOn w:val="Fuentedeprrafopredeter"/>
    <w:rsid w:val="000474FF"/>
  </w:style>
  <w:style w:type="character" w:customStyle="1" w:styleId="hljs-tag">
    <w:name w:val="hljs-tag"/>
    <w:basedOn w:val="Fuentedeprrafopredeter"/>
    <w:rsid w:val="000474FF"/>
  </w:style>
  <w:style w:type="character" w:customStyle="1" w:styleId="hljs-name">
    <w:name w:val="hljs-name"/>
    <w:basedOn w:val="Fuentedeprrafopredeter"/>
    <w:rsid w:val="000474FF"/>
  </w:style>
  <w:style w:type="character" w:customStyle="1" w:styleId="hljs-attr">
    <w:name w:val="hljs-attr"/>
    <w:basedOn w:val="Fuentedeprrafopredeter"/>
    <w:rsid w:val="000474FF"/>
  </w:style>
  <w:style w:type="character" w:customStyle="1" w:styleId="hljs-string">
    <w:name w:val="hljs-string"/>
    <w:basedOn w:val="Fuentedeprrafopredeter"/>
    <w:rsid w:val="000474FF"/>
  </w:style>
  <w:style w:type="character" w:customStyle="1" w:styleId="hljs-comment">
    <w:name w:val="hljs-comment"/>
    <w:basedOn w:val="Fuentedeprrafopredeter"/>
    <w:rsid w:val="000474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33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6034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14100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8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69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16965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97240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5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5517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3507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46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95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8231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20829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30194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08098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86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46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39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1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1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26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4129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57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9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26228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89851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24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9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60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944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768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35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3490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98124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67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9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573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92892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76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8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56474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68440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24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65040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85645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1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5.jpe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50" Type="http://schemas.openxmlformats.org/officeDocument/2006/relationships/image" Target="media/image41.jpe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hyperlink" Target="https://validator.w3.org/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jpeg"/><Relationship Id="rId5" Type="http://schemas.openxmlformats.org/officeDocument/2006/relationships/footnotes" Target="footnotes.xml"/><Relationship Id="rId10" Type="http://schemas.openxmlformats.org/officeDocument/2006/relationships/image" Target="media/image4.jpg"/><Relationship Id="rId19" Type="http://schemas.openxmlformats.org/officeDocument/2006/relationships/image" Target="media/image13.jpeg"/><Relationship Id="rId31" Type="http://schemas.openxmlformats.org/officeDocument/2006/relationships/hyperlink" Target="https://developer.mozilla.org/en-US/docs/Web/CSS/Pseudo-elements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hyperlink" Target="https://developer.mozilla.org/en-US/docs/Web/CSS/Pseudo-classes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4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7.jpe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5807</TotalTime>
  <Pages>31</Pages>
  <Words>1674</Words>
  <Characters>9208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Martin</dc:creator>
  <cp:keywords/>
  <dc:description/>
  <cp:lastModifiedBy>Luis Martin</cp:lastModifiedBy>
  <cp:revision>41</cp:revision>
  <dcterms:created xsi:type="dcterms:W3CDTF">2020-01-27T00:32:00Z</dcterms:created>
  <dcterms:modified xsi:type="dcterms:W3CDTF">2020-07-24T03:39:00Z</dcterms:modified>
</cp:coreProperties>
</file>