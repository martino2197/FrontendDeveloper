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AED" w:rsidRPr="00301A99" w:rsidRDefault="00301A99" w:rsidP="004E1AED">
      <w:pPr>
        <w:pStyle w:val="Puesto"/>
        <w:rPr>
          <w:lang w:val="es-MX"/>
        </w:rPr>
      </w:pPr>
      <w:r>
        <w:t>Curso de fundamentos de dise</w:t>
      </w:r>
      <w:r>
        <w:rPr>
          <w:lang w:val="es-MX"/>
        </w:rPr>
        <w:t>ño de interfaces ui y ux</w:t>
      </w:r>
    </w:p>
    <w:p w:rsidR="00194DF6" w:rsidRPr="00301A99" w:rsidRDefault="00301A99">
      <w:pPr>
        <w:pStyle w:val="Ttulo1"/>
        <w:rPr>
          <w:lang w:val="es-MX"/>
        </w:rPr>
      </w:pPr>
      <w:r>
        <w:t>¿qu</w:t>
      </w:r>
      <w:r>
        <w:rPr>
          <w:lang w:val="es-MX"/>
        </w:rPr>
        <w:t>é es user experience?</w:t>
      </w:r>
    </w:p>
    <w:p w:rsidR="00301A99" w:rsidRPr="00301A99" w:rsidRDefault="00301A99" w:rsidP="00301A99">
      <w:pPr>
        <w:spacing w:line="240" w:lineRule="auto"/>
        <w:jc w:val="both"/>
        <w:rPr>
          <w:rFonts w:ascii="Arial" w:hAnsi="Arial" w:cs="Arial"/>
          <w:sz w:val="20"/>
          <w:lang w:val="es-MX"/>
        </w:rPr>
      </w:pPr>
      <w:r w:rsidRPr="00301A99">
        <w:rPr>
          <w:rFonts w:ascii="Arial" w:hAnsi="Arial" w:cs="Arial"/>
          <w:sz w:val="20"/>
          <w:lang w:val="es-MX"/>
        </w:rPr>
        <w:t>UX: Disciplina que a través de procesos se encarga de crear un producto o servicio que crea valor.</w:t>
      </w:r>
    </w:p>
    <w:p w:rsidR="00301A99" w:rsidRPr="00301A99" w:rsidRDefault="00301A99" w:rsidP="00301A99">
      <w:pPr>
        <w:spacing w:line="240" w:lineRule="auto"/>
        <w:jc w:val="both"/>
        <w:rPr>
          <w:rFonts w:ascii="Arial" w:hAnsi="Arial" w:cs="Arial"/>
          <w:sz w:val="20"/>
          <w:lang w:val="es-MX"/>
        </w:rPr>
      </w:pPr>
      <w:r w:rsidRPr="00301A99">
        <w:rPr>
          <w:rFonts w:ascii="Arial" w:hAnsi="Arial" w:cs="Arial"/>
          <w:sz w:val="20"/>
          <w:lang w:val="es-MX"/>
        </w:rPr>
        <w:t>Objetivo: Crear experiencias relevantes.</w:t>
      </w:r>
    </w:p>
    <w:p w:rsidR="00301A99" w:rsidRPr="00301A99" w:rsidRDefault="00301A99" w:rsidP="00301A99">
      <w:pPr>
        <w:spacing w:line="240" w:lineRule="auto"/>
        <w:jc w:val="both"/>
        <w:rPr>
          <w:rFonts w:ascii="Arial" w:hAnsi="Arial" w:cs="Arial"/>
          <w:sz w:val="20"/>
          <w:lang w:val="es-MX"/>
        </w:rPr>
      </w:pPr>
      <w:r w:rsidRPr="00301A99">
        <w:rPr>
          <w:rFonts w:ascii="Arial" w:hAnsi="Arial" w:cs="Arial"/>
          <w:sz w:val="20"/>
          <w:lang w:val="es-MX"/>
        </w:rPr>
        <w:t>Productos: Fácil - Intuitivo - Valor = Usuarios felices.</w:t>
      </w:r>
    </w:p>
    <w:p w:rsidR="00301A99" w:rsidRPr="00301A99" w:rsidRDefault="00301A99" w:rsidP="00301A99">
      <w:pPr>
        <w:spacing w:line="240" w:lineRule="auto"/>
        <w:jc w:val="both"/>
        <w:rPr>
          <w:rFonts w:ascii="Arial" w:hAnsi="Arial" w:cs="Arial"/>
          <w:sz w:val="20"/>
          <w:lang w:val="es-MX"/>
        </w:rPr>
      </w:pPr>
      <w:r w:rsidRPr="00301A99">
        <w:rPr>
          <w:rFonts w:ascii="Arial" w:hAnsi="Arial" w:cs="Arial"/>
          <w:sz w:val="20"/>
          <w:lang w:val="es-MX"/>
        </w:rPr>
        <w:t>Siempre cíclico - es iterativo</w:t>
      </w:r>
    </w:p>
    <w:p w:rsidR="00301A99" w:rsidRPr="00301A99" w:rsidRDefault="00301A99" w:rsidP="00301A99">
      <w:pPr>
        <w:spacing w:line="240" w:lineRule="auto"/>
        <w:jc w:val="both"/>
        <w:rPr>
          <w:rFonts w:ascii="Arial" w:hAnsi="Arial" w:cs="Arial"/>
          <w:sz w:val="20"/>
          <w:lang w:val="es-MX"/>
        </w:rPr>
      </w:pPr>
      <w:r w:rsidRPr="00301A99">
        <w:rPr>
          <w:rFonts w:ascii="Arial" w:hAnsi="Arial" w:cs="Arial"/>
          <w:sz w:val="20"/>
          <w:lang w:val="es-MX"/>
        </w:rPr>
        <w:t>Los procesos se repiten varias veces.</w:t>
      </w:r>
    </w:p>
    <w:p w:rsidR="004E1AED" w:rsidRDefault="00301A99" w:rsidP="00301A99">
      <w:pPr>
        <w:spacing w:line="240" w:lineRule="auto"/>
        <w:jc w:val="both"/>
        <w:rPr>
          <w:rFonts w:ascii="Arial" w:hAnsi="Arial" w:cs="Arial"/>
          <w:sz w:val="20"/>
          <w:lang w:val="es-MX"/>
        </w:rPr>
      </w:pPr>
      <w:r w:rsidRPr="00301A99">
        <w:rPr>
          <w:rFonts w:ascii="Arial" w:hAnsi="Arial" w:cs="Arial"/>
          <w:sz w:val="20"/>
          <w:lang w:val="es-MX"/>
        </w:rPr>
        <w:t>User Centric - Entender necesidades y problemas y como el producto resuelve estas áreas.</w:t>
      </w:r>
    </w:p>
    <w:p w:rsidR="00301A99" w:rsidRPr="00301A99" w:rsidRDefault="00301A99" w:rsidP="00301A99">
      <w:pPr>
        <w:pStyle w:val="Ttulo1"/>
        <w:rPr>
          <w:lang w:val="es-MX"/>
        </w:rPr>
      </w:pPr>
      <w:r>
        <w:t>¿</w:t>
      </w:r>
      <w:r w:rsidRPr="00301A99">
        <w:t>Qué implica ser un diseñador de interfaces</w:t>
      </w:r>
      <w:r>
        <w:rPr>
          <w:lang w:val="es-MX"/>
        </w:rPr>
        <w:t>?</w:t>
      </w:r>
    </w:p>
    <w:p w:rsidR="00E66FAF" w:rsidRDefault="00E66FAF" w:rsidP="00E66FAF">
      <w:pPr>
        <w:spacing w:line="240" w:lineRule="auto"/>
        <w:jc w:val="center"/>
        <w:rPr>
          <w:rFonts w:ascii="Arial" w:hAnsi="Arial" w:cs="Arial"/>
          <w:sz w:val="20"/>
          <w:lang w:val="es-MX"/>
        </w:rPr>
      </w:pPr>
      <w:r>
        <w:rPr>
          <w:noProof/>
          <w:lang w:val="es-MX" w:eastAsia="es-MX"/>
        </w:rPr>
        <w:drawing>
          <wp:inline distT="0" distB="0" distL="0" distR="0">
            <wp:extent cx="2579732" cy="1770184"/>
            <wp:effectExtent l="0" t="0" r="0" b="1905"/>
            <wp:docPr id="1" name="Imagen 1" descr="2020-05-25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0-05-25 (3).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00" b="3644"/>
                    <a:stretch/>
                  </pic:blipFill>
                  <pic:spPr bwMode="auto">
                    <a:xfrm>
                      <a:off x="0" y="0"/>
                      <a:ext cx="2600806" cy="178464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2807326" cy="1764323"/>
            <wp:effectExtent l="0" t="0" r="0" b="7620"/>
            <wp:docPr id="2" name="Imagen 2" descr="2020-05-2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0-05-25 (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768" b="8196"/>
                    <a:stretch/>
                  </pic:blipFill>
                  <pic:spPr bwMode="auto">
                    <a:xfrm>
                      <a:off x="0" y="0"/>
                      <a:ext cx="2845167" cy="1788105"/>
                    </a:xfrm>
                    <a:prstGeom prst="rect">
                      <a:avLst/>
                    </a:prstGeom>
                    <a:noFill/>
                    <a:ln>
                      <a:noFill/>
                    </a:ln>
                    <a:extLst>
                      <a:ext uri="{53640926-AAD7-44D8-BBD7-CCE9431645EC}">
                        <a14:shadowObscured xmlns:a14="http://schemas.microsoft.com/office/drawing/2010/main"/>
                      </a:ext>
                    </a:extLst>
                  </pic:spPr>
                </pic:pic>
              </a:graphicData>
            </a:graphic>
          </wp:inline>
        </w:drawing>
      </w:r>
    </w:p>
    <w:p w:rsidR="00E66FAF" w:rsidRPr="00E66FAF" w:rsidRDefault="00E66FAF" w:rsidP="00E66FAF">
      <w:pPr>
        <w:jc w:val="both"/>
        <w:rPr>
          <w:rFonts w:ascii="Arial" w:hAnsi="Arial" w:cs="Arial"/>
          <w:sz w:val="20"/>
          <w:lang w:val="es-MX"/>
        </w:rPr>
      </w:pPr>
      <w:r w:rsidRPr="00E66FAF">
        <w:rPr>
          <w:rFonts w:ascii="Arial" w:hAnsi="Arial" w:cs="Arial"/>
          <w:sz w:val="20"/>
          <w:lang w:val="es-MX"/>
        </w:rPr>
        <w:t>RECOMENDACIONES.</w:t>
      </w:r>
    </w:p>
    <w:p w:rsidR="00E66FAF" w:rsidRPr="00E66FAF" w:rsidRDefault="00E66FAF" w:rsidP="00E66FAF">
      <w:pPr>
        <w:jc w:val="both"/>
        <w:rPr>
          <w:rFonts w:ascii="Arial" w:hAnsi="Arial" w:cs="Arial"/>
          <w:sz w:val="20"/>
          <w:lang w:val="es-MX"/>
        </w:rPr>
      </w:pPr>
      <w:r w:rsidRPr="00E66FAF">
        <w:rPr>
          <w:rFonts w:ascii="Arial" w:hAnsi="Arial" w:cs="Arial"/>
          <w:sz w:val="20"/>
          <w:lang w:val="es-MX"/>
        </w:rPr>
        <w:t>S</w:t>
      </w:r>
      <w:ins w:id="0" w:author="Unknown">
        <w:r w:rsidRPr="00E66FAF">
          <w:rPr>
            <w:rFonts w:ascii="Arial" w:hAnsi="Arial" w:cs="Arial"/>
            <w:sz w:val="20"/>
            <w:lang w:val="es-MX"/>
          </w:rPr>
          <w:t>er diseñador es una actividad social.</w:t>
        </w:r>
      </w:ins>
      <w:r w:rsidRPr="00E66FAF">
        <w:rPr>
          <w:rFonts w:ascii="Arial" w:hAnsi="Arial" w:cs="Arial"/>
          <w:sz w:val="20"/>
          <w:lang w:val="es-MX"/>
        </w:rPr>
        <w:t> Es importante que te comuniques con tu equipo de manera clara y abierta, ser flexible y empático.</w:t>
      </w:r>
    </w:p>
    <w:p w:rsidR="00E66FAF" w:rsidRPr="00E66FAF" w:rsidRDefault="00E66FAF" w:rsidP="00E66FAF">
      <w:pPr>
        <w:jc w:val="both"/>
        <w:rPr>
          <w:rFonts w:ascii="Arial" w:hAnsi="Arial" w:cs="Arial"/>
          <w:sz w:val="20"/>
          <w:lang w:val="es-MX"/>
        </w:rPr>
      </w:pPr>
      <w:r w:rsidRPr="00E66FAF">
        <w:rPr>
          <w:rFonts w:ascii="Arial" w:hAnsi="Arial" w:cs="Arial"/>
          <w:sz w:val="20"/>
          <w:lang w:val="es-MX"/>
        </w:rPr>
        <w:t>E</w:t>
      </w:r>
      <w:ins w:id="1" w:author="Unknown">
        <w:r w:rsidRPr="00E66FAF">
          <w:rPr>
            <w:rFonts w:ascii="Arial" w:hAnsi="Arial" w:cs="Arial"/>
            <w:sz w:val="20"/>
            <w:lang w:val="es-MX"/>
          </w:rPr>
          <w:t>sto es una maratón y no una carrera.</w:t>
        </w:r>
      </w:ins>
      <w:r w:rsidRPr="00E66FAF">
        <w:rPr>
          <w:rFonts w:ascii="Arial" w:hAnsi="Arial" w:cs="Arial"/>
          <w:sz w:val="20"/>
          <w:lang w:val="es-MX"/>
        </w:rPr>
        <w:t> Nuestro producto o solución va a sufrir cambios</w:t>
      </w:r>
    </w:p>
    <w:p w:rsidR="00E66FAF" w:rsidRPr="00E66FAF" w:rsidRDefault="00E66FAF" w:rsidP="00E66FAF">
      <w:pPr>
        <w:jc w:val="both"/>
        <w:rPr>
          <w:rFonts w:ascii="Arial" w:hAnsi="Arial" w:cs="Arial"/>
          <w:sz w:val="20"/>
          <w:lang w:val="es-MX"/>
        </w:rPr>
      </w:pPr>
      <w:r w:rsidRPr="00E66FAF">
        <w:rPr>
          <w:rFonts w:ascii="Arial" w:hAnsi="Arial" w:cs="Arial"/>
          <w:sz w:val="20"/>
          <w:lang w:val="es-MX"/>
        </w:rPr>
        <w:t>E</w:t>
      </w:r>
      <w:ins w:id="2" w:author="Unknown">
        <w:r w:rsidRPr="00E66FAF">
          <w:rPr>
            <w:rFonts w:ascii="Arial" w:hAnsi="Arial" w:cs="Arial"/>
            <w:sz w:val="20"/>
            <w:lang w:val="es-MX"/>
          </w:rPr>
          <w:t>namorarse del problema y no de la solución.</w:t>
        </w:r>
      </w:ins>
      <w:r w:rsidRPr="00E66FAF">
        <w:rPr>
          <w:rFonts w:ascii="Arial" w:hAnsi="Arial" w:cs="Arial"/>
          <w:sz w:val="20"/>
          <w:lang w:val="es-MX"/>
        </w:rPr>
        <w:t> Nuestra labor está enfocada en resolver el problema del usuario, no solamente tener un producto que sea estéticamente agradable.</w:t>
      </w: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t>Design T</w:t>
      </w:r>
      <w:r>
        <w:rPr>
          <w:rFonts w:ascii="Arial" w:hAnsi="Arial" w:cs="Arial"/>
          <w:sz w:val="20"/>
          <w:lang w:val="es-MX"/>
        </w:rPr>
        <w:t>hinking - 5 fases de su proceso</w:t>
      </w: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t>1- Empatizar: Conocer y entender las necesidades de nuestros usuarios.</w:t>
      </w: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t>2- Definir: Definir el alcance de nuestro proyecto.</w:t>
      </w: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t>3- Idear: Sacar ideas de como se puede resolver nuestro proyecto.</w:t>
      </w: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t>4- **Prototipar: ** Prototipar ya sea en papel o digital la solución de la definición e ideación de nuestro producto.</w:t>
      </w: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t>5- **Testear: ** Probar el prototipo con nuestros usuarios para saber si nuestro producto funciona o necesita hacerle ajustes.</w:t>
      </w:r>
    </w:p>
    <w:p w:rsidR="00E66FAF" w:rsidRPr="00E66FAF" w:rsidRDefault="00E66FAF" w:rsidP="00E66FAF">
      <w:pPr>
        <w:spacing w:line="240" w:lineRule="auto"/>
        <w:jc w:val="both"/>
        <w:rPr>
          <w:rFonts w:ascii="Arial" w:hAnsi="Arial" w:cs="Arial"/>
          <w:sz w:val="20"/>
          <w:lang w:val="es-MX"/>
        </w:rPr>
      </w:pP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lastRenderedPageBreak/>
        <w:t>Dentro de este proceso hay al</w:t>
      </w:r>
      <w:r>
        <w:rPr>
          <w:rFonts w:ascii="Arial" w:hAnsi="Arial" w:cs="Arial"/>
          <w:sz w:val="20"/>
          <w:lang w:val="es-MX"/>
        </w:rPr>
        <w:t>gunos pasos que debemos seguir:</w:t>
      </w: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t>1- Planeación:</w:t>
      </w:r>
    </w:p>
    <w:p w:rsidR="00E66FAF" w:rsidRPr="00E66FAF" w:rsidRDefault="00E66FAF" w:rsidP="00E66FAF">
      <w:pPr>
        <w:spacing w:before="0" w:after="0" w:line="240" w:lineRule="auto"/>
        <w:jc w:val="both"/>
        <w:rPr>
          <w:rFonts w:ascii="Arial" w:hAnsi="Arial" w:cs="Arial"/>
          <w:sz w:val="20"/>
          <w:lang w:val="es-MX"/>
        </w:rPr>
      </w:pPr>
      <w:r w:rsidRPr="00E66FAF">
        <w:rPr>
          <w:rFonts w:ascii="Arial" w:hAnsi="Arial" w:cs="Arial"/>
          <w:sz w:val="20"/>
          <w:lang w:val="es-MX"/>
        </w:rPr>
        <w:t>-Análisis de datos</w:t>
      </w:r>
    </w:p>
    <w:p w:rsidR="00E66FAF" w:rsidRPr="00E66FAF" w:rsidRDefault="00E66FAF" w:rsidP="00E66FAF">
      <w:pPr>
        <w:spacing w:before="0" w:after="0" w:line="240" w:lineRule="auto"/>
        <w:jc w:val="both"/>
        <w:rPr>
          <w:rFonts w:ascii="Arial" w:hAnsi="Arial" w:cs="Arial"/>
          <w:sz w:val="20"/>
          <w:lang w:val="es-MX"/>
        </w:rPr>
      </w:pPr>
      <w:r w:rsidRPr="00E66FAF">
        <w:rPr>
          <w:rFonts w:ascii="Arial" w:hAnsi="Arial" w:cs="Arial"/>
          <w:sz w:val="20"/>
          <w:lang w:val="es-MX"/>
        </w:rPr>
        <w:t>-Historias de usuario</w:t>
      </w:r>
    </w:p>
    <w:p w:rsidR="00E66FAF" w:rsidRPr="00E66FAF" w:rsidRDefault="00E66FAF" w:rsidP="00E66FAF">
      <w:pPr>
        <w:spacing w:before="0" w:after="0" w:line="240" w:lineRule="auto"/>
        <w:jc w:val="both"/>
        <w:rPr>
          <w:rFonts w:ascii="Arial" w:hAnsi="Arial" w:cs="Arial"/>
          <w:sz w:val="20"/>
          <w:lang w:val="es-MX"/>
        </w:rPr>
      </w:pPr>
      <w:r w:rsidRPr="00E66FAF">
        <w:rPr>
          <w:rFonts w:ascii="Arial" w:hAnsi="Arial" w:cs="Arial"/>
          <w:sz w:val="20"/>
          <w:lang w:val="es-MX"/>
        </w:rPr>
        <w:t>-Flujos de usuario</w:t>
      </w:r>
    </w:p>
    <w:p w:rsidR="00E66FAF" w:rsidRPr="00E66FAF" w:rsidRDefault="00E66FAF" w:rsidP="00E66FAF">
      <w:pPr>
        <w:spacing w:line="240" w:lineRule="auto"/>
        <w:jc w:val="both"/>
        <w:rPr>
          <w:rFonts w:ascii="Arial" w:hAnsi="Arial" w:cs="Arial"/>
          <w:sz w:val="20"/>
          <w:lang w:val="es-MX"/>
        </w:rPr>
      </w:pP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t>2- Exploración:</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-Sketching</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-Wireframe</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-IA</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-Prototipo</w:t>
      </w:r>
    </w:p>
    <w:p w:rsidR="00E66FAF" w:rsidRPr="00E66FAF" w:rsidRDefault="00E66FAF" w:rsidP="00E66FAF">
      <w:pPr>
        <w:spacing w:line="240" w:lineRule="auto"/>
        <w:jc w:val="both"/>
        <w:rPr>
          <w:rFonts w:ascii="Arial" w:hAnsi="Arial" w:cs="Arial"/>
          <w:sz w:val="20"/>
          <w:lang w:val="es-MX"/>
        </w:rPr>
      </w:pP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t>3- Diseño:</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-Guía de estilos</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-Mockups</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-Hand off</w:t>
      </w:r>
    </w:p>
    <w:p w:rsidR="00E66FAF" w:rsidRPr="00E66FAF" w:rsidRDefault="00E66FAF" w:rsidP="00E66FAF">
      <w:pPr>
        <w:spacing w:line="240" w:lineRule="auto"/>
        <w:jc w:val="both"/>
        <w:rPr>
          <w:rFonts w:ascii="Arial" w:hAnsi="Arial" w:cs="Arial"/>
          <w:sz w:val="20"/>
          <w:lang w:val="es-MX"/>
        </w:rPr>
      </w:pP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t>4- Testing:</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-Prueba de velocidad</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-Finalizar diseño</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-Micro detalles</w:t>
      </w:r>
    </w:p>
    <w:p w:rsidR="00E66FAF" w:rsidRPr="00E66FAF" w:rsidRDefault="00E66FAF" w:rsidP="00E66FAF">
      <w:pPr>
        <w:spacing w:line="240" w:lineRule="auto"/>
        <w:jc w:val="both"/>
        <w:rPr>
          <w:rFonts w:ascii="Arial" w:hAnsi="Arial" w:cs="Arial"/>
          <w:sz w:val="20"/>
          <w:lang w:val="es-MX"/>
        </w:rPr>
      </w:pPr>
    </w:p>
    <w:p w:rsidR="00E66FAF" w:rsidRPr="00E66FAF" w:rsidRDefault="00E66FAF" w:rsidP="00E66FAF">
      <w:pPr>
        <w:spacing w:line="240" w:lineRule="auto"/>
        <w:jc w:val="both"/>
        <w:rPr>
          <w:rFonts w:ascii="Arial" w:hAnsi="Arial" w:cs="Arial"/>
          <w:sz w:val="20"/>
          <w:lang w:val="es-MX"/>
        </w:rPr>
      </w:pPr>
      <w:r w:rsidRPr="00E66FAF">
        <w:rPr>
          <w:rFonts w:ascii="Arial" w:hAnsi="Arial" w:cs="Arial"/>
          <w:sz w:val="20"/>
          <w:lang w:val="es-MX"/>
        </w:rPr>
        <w:t>5- Retroalimentación:</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-KPI Testing</w:t>
      </w:r>
    </w:p>
    <w:p w:rsidR="00E66FAF" w:rsidRPr="00E66FAF" w:rsidRDefault="00E66FAF" w:rsidP="00E66FAF">
      <w:pPr>
        <w:spacing w:after="0" w:line="240" w:lineRule="auto"/>
        <w:jc w:val="both"/>
        <w:rPr>
          <w:rFonts w:ascii="Arial" w:hAnsi="Arial" w:cs="Arial"/>
          <w:sz w:val="20"/>
          <w:lang w:val="es-MX"/>
        </w:rPr>
      </w:pPr>
      <w:r w:rsidRPr="00E66FAF">
        <w:rPr>
          <w:rFonts w:ascii="Arial" w:hAnsi="Arial" w:cs="Arial"/>
          <w:sz w:val="20"/>
          <w:lang w:val="es-MX"/>
        </w:rPr>
        <w:t>-A/B Testing</w:t>
      </w:r>
    </w:p>
    <w:p w:rsidR="00E66FAF" w:rsidRPr="00E66FAF" w:rsidRDefault="00E66FAF" w:rsidP="00E66FAF">
      <w:pPr>
        <w:spacing w:line="240" w:lineRule="auto"/>
        <w:jc w:val="both"/>
        <w:rPr>
          <w:rFonts w:ascii="Arial" w:hAnsi="Arial" w:cs="Arial"/>
          <w:sz w:val="20"/>
          <w:lang w:val="es-MX"/>
        </w:rPr>
      </w:pPr>
    </w:p>
    <w:p w:rsidR="00E66FAF" w:rsidRDefault="00E66FAF" w:rsidP="00E66FAF">
      <w:pPr>
        <w:spacing w:line="240" w:lineRule="auto"/>
        <w:jc w:val="both"/>
        <w:rPr>
          <w:rFonts w:ascii="Arial" w:hAnsi="Arial" w:cs="Arial"/>
          <w:sz w:val="20"/>
          <w:lang w:val="es-MX"/>
        </w:rPr>
      </w:pPr>
      <w:r w:rsidRPr="00E66FAF">
        <w:rPr>
          <w:rFonts w:ascii="Arial" w:hAnsi="Arial" w:cs="Arial"/>
          <w:sz w:val="20"/>
          <w:lang w:val="es-MX"/>
        </w:rPr>
        <w:t>(Regresar este ciclo para nuevas versiones y nuevas funciones)</w:t>
      </w:r>
    </w:p>
    <w:p w:rsidR="00E66FAF" w:rsidRDefault="00E66FAF" w:rsidP="00E66FAF">
      <w:pPr>
        <w:spacing w:line="240" w:lineRule="auto"/>
        <w:jc w:val="both"/>
        <w:rPr>
          <w:rFonts w:ascii="Arial" w:hAnsi="Arial" w:cs="Arial"/>
          <w:sz w:val="20"/>
          <w:lang w:val="es-MX"/>
        </w:rPr>
      </w:pPr>
    </w:p>
    <w:p w:rsidR="00E66FAF" w:rsidRDefault="00E66FAF" w:rsidP="00E66FAF">
      <w:pPr>
        <w:spacing w:line="240" w:lineRule="auto"/>
        <w:jc w:val="both"/>
        <w:rPr>
          <w:rFonts w:ascii="Arial" w:hAnsi="Arial" w:cs="Arial"/>
          <w:sz w:val="20"/>
          <w:lang w:val="es-MX"/>
        </w:rPr>
      </w:pPr>
    </w:p>
    <w:p w:rsidR="00E66FAF" w:rsidRDefault="00E66FAF" w:rsidP="00E66FAF">
      <w:pPr>
        <w:spacing w:line="240" w:lineRule="auto"/>
        <w:jc w:val="both"/>
        <w:rPr>
          <w:rFonts w:ascii="Arial" w:hAnsi="Arial" w:cs="Arial"/>
          <w:sz w:val="20"/>
          <w:lang w:val="es-MX"/>
        </w:rPr>
      </w:pPr>
    </w:p>
    <w:p w:rsidR="00E66FAF" w:rsidRDefault="00E66FAF" w:rsidP="00E66FAF">
      <w:pPr>
        <w:spacing w:line="240" w:lineRule="auto"/>
        <w:jc w:val="both"/>
        <w:rPr>
          <w:rFonts w:ascii="Arial" w:hAnsi="Arial" w:cs="Arial"/>
          <w:sz w:val="20"/>
          <w:lang w:val="es-MX"/>
        </w:rPr>
      </w:pPr>
    </w:p>
    <w:p w:rsidR="00E66FAF" w:rsidRDefault="00E66FAF" w:rsidP="00E66FAF">
      <w:pPr>
        <w:spacing w:line="240" w:lineRule="auto"/>
        <w:jc w:val="both"/>
        <w:rPr>
          <w:rFonts w:ascii="Arial" w:hAnsi="Arial" w:cs="Arial"/>
          <w:sz w:val="20"/>
          <w:lang w:val="es-MX"/>
        </w:rPr>
      </w:pPr>
    </w:p>
    <w:p w:rsidR="00E66FAF" w:rsidRDefault="00E66FAF" w:rsidP="00E66FAF">
      <w:pPr>
        <w:spacing w:line="240" w:lineRule="auto"/>
        <w:jc w:val="both"/>
        <w:rPr>
          <w:rFonts w:ascii="Arial" w:hAnsi="Arial" w:cs="Arial"/>
          <w:sz w:val="20"/>
          <w:lang w:val="es-MX"/>
        </w:rPr>
      </w:pPr>
    </w:p>
    <w:p w:rsidR="00E66FAF" w:rsidRDefault="00E66FAF" w:rsidP="00E66FAF">
      <w:pPr>
        <w:spacing w:line="240" w:lineRule="auto"/>
        <w:jc w:val="both"/>
        <w:rPr>
          <w:rFonts w:ascii="Arial" w:hAnsi="Arial" w:cs="Arial"/>
          <w:sz w:val="20"/>
          <w:lang w:val="es-MX"/>
        </w:rPr>
      </w:pPr>
    </w:p>
    <w:p w:rsidR="00E66FAF" w:rsidRDefault="00E66FAF" w:rsidP="00E66FAF">
      <w:pPr>
        <w:spacing w:line="240" w:lineRule="auto"/>
        <w:jc w:val="both"/>
        <w:rPr>
          <w:rFonts w:ascii="Arial" w:hAnsi="Arial" w:cs="Arial"/>
          <w:sz w:val="20"/>
          <w:lang w:val="es-MX"/>
        </w:rPr>
      </w:pPr>
    </w:p>
    <w:p w:rsidR="00E66FAF" w:rsidRDefault="00E66FAF" w:rsidP="00E66FAF">
      <w:pPr>
        <w:spacing w:line="240" w:lineRule="auto"/>
        <w:jc w:val="both"/>
        <w:rPr>
          <w:rFonts w:ascii="Arial" w:hAnsi="Arial" w:cs="Arial"/>
          <w:sz w:val="20"/>
          <w:lang w:val="es-MX"/>
        </w:rPr>
      </w:pPr>
    </w:p>
    <w:p w:rsidR="00E66FAF" w:rsidRPr="00E66FAF" w:rsidRDefault="00E66FAF" w:rsidP="00E66FAF">
      <w:pPr>
        <w:pStyle w:val="Ttulo1"/>
      </w:pPr>
      <w:r w:rsidRPr="00E66FAF">
        <w:lastRenderedPageBreak/>
        <w:t>Básicos de Diseño</w:t>
      </w:r>
    </w:p>
    <w:p w:rsidR="00E66FAF" w:rsidRDefault="00E66FAF" w:rsidP="00E66FAF">
      <w:pPr>
        <w:pStyle w:val="NormalWeb"/>
        <w:spacing w:before="0" w:beforeAutospacing="0" w:after="0" w:afterAutospacing="0"/>
      </w:pPr>
      <w:r>
        <w:rPr>
          <w:rFonts w:ascii="Arial" w:hAnsi="Arial" w:cs="Arial"/>
          <w:color w:val="000000"/>
          <w:sz w:val="22"/>
          <w:szCs w:val="22"/>
        </w:rPr>
        <w:t>Conceptos básicos de diseño</w:t>
      </w:r>
    </w:p>
    <w:p w:rsidR="00E66FAF" w:rsidRDefault="00E66FAF" w:rsidP="00E66FAF">
      <w:pPr>
        <w:pStyle w:val="NormalWeb"/>
        <w:spacing w:before="0" w:beforeAutospacing="0" w:after="0" w:afterAutospacing="0"/>
      </w:pPr>
      <w:r>
        <w:rPr>
          <w:rFonts w:ascii="Arial" w:hAnsi="Arial" w:cs="Arial"/>
          <w:color w:val="000000"/>
          <w:sz w:val="22"/>
          <w:szCs w:val="22"/>
        </w:rPr>
        <w:t>1. Retículas</w:t>
      </w:r>
    </w:p>
    <w:p w:rsidR="00E66FAF" w:rsidRDefault="00E66FAF" w:rsidP="00E66FAF">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895124" cy="1623646"/>
            <wp:effectExtent l="0" t="0" r="635" b="0"/>
            <wp:docPr id="14" name="Imagen 14" descr="https://lh6.googleusercontent.com/VRYZvL1BCQptywVJXiThbllzqIA-nLjOleFpaT_yQrinA4JJvHdM_LXNlSig_vheRzDQh-8VXQUDfTyTmnUlkmH3TfvjWTW8xIl2vcAR7-FcNLwRQdt9ZKyfbLPsS-KLTtkaQ9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VRYZvL1BCQptywVJXiThbllzqIA-nLjOleFpaT_yQrinA4JJvHdM_LXNlSig_vheRzDQh-8VXQUDfTyTmnUlkmH3TfvjWTW8xIl2vcAR7-FcNLwRQdt9ZKyfbLPsS-KLTtkaQ9Q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316" b="8227"/>
                    <a:stretch/>
                  </pic:blipFill>
                  <pic:spPr bwMode="auto">
                    <a:xfrm>
                      <a:off x="0" y="0"/>
                      <a:ext cx="2895600" cy="1623913"/>
                    </a:xfrm>
                    <a:prstGeom prst="rect">
                      <a:avLst/>
                    </a:prstGeom>
                    <a:noFill/>
                    <a:ln>
                      <a:noFill/>
                    </a:ln>
                    <a:extLst>
                      <a:ext uri="{53640926-AAD7-44D8-BBD7-CCE9431645EC}">
                        <a14:shadowObscured xmlns:a14="http://schemas.microsoft.com/office/drawing/2010/main"/>
                      </a:ext>
                    </a:extLst>
                  </pic:spPr>
                </pic:pic>
              </a:graphicData>
            </a:graphic>
          </wp:inline>
        </w:drawing>
      </w:r>
    </w:p>
    <w:p w:rsidR="00E66FAF" w:rsidRPr="00AB017C" w:rsidRDefault="00E66FAF" w:rsidP="00AB017C">
      <w:pPr>
        <w:pStyle w:val="NormalWeb"/>
        <w:spacing w:before="0" w:beforeAutospacing="0" w:after="0" w:afterAutospacing="0"/>
        <w:jc w:val="both"/>
        <w:rPr>
          <w:sz w:val="22"/>
        </w:rPr>
      </w:pPr>
      <w:r w:rsidRPr="00AB017C">
        <w:rPr>
          <w:rFonts w:ascii="Arial" w:hAnsi="Arial" w:cs="Arial"/>
          <w:color w:val="000000"/>
          <w:sz w:val="20"/>
          <w:szCs w:val="22"/>
        </w:rPr>
        <w:t>Las retículas son una herramienta que se usa para hacer composiciones, sobre todo</w:t>
      </w:r>
      <w:r w:rsidR="00AB017C">
        <w:rPr>
          <w:rFonts w:ascii="Arial" w:hAnsi="Arial" w:cs="Arial"/>
          <w:color w:val="000000"/>
          <w:sz w:val="20"/>
          <w:szCs w:val="22"/>
        </w:rPr>
        <w:t xml:space="preserve"> </w:t>
      </w:r>
      <w:r w:rsidR="00AB017C">
        <w:rPr>
          <w:sz w:val="22"/>
        </w:rPr>
        <w:t>c</w:t>
      </w:r>
      <w:r w:rsidR="00AB017C" w:rsidRPr="00AB017C">
        <w:rPr>
          <w:rFonts w:ascii="Arial" w:hAnsi="Arial" w:cs="Arial"/>
          <w:color w:val="000000"/>
          <w:sz w:val="20"/>
          <w:szCs w:val="22"/>
        </w:rPr>
        <w:t>on</w:t>
      </w:r>
      <w:r w:rsidRPr="00AB017C">
        <w:rPr>
          <w:rFonts w:ascii="Arial" w:hAnsi="Arial" w:cs="Arial"/>
          <w:color w:val="000000"/>
          <w:sz w:val="20"/>
          <w:szCs w:val="22"/>
        </w:rPr>
        <w:t xml:space="preserve"> editorial, diseño gráfico y también diseño ux.</w:t>
      </w:r>
    </w:p>
    <w:p w:rsidR="00E66FAF" w:rsidRDefault="00E66FAF" w:rsidP="00AB017C">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455985" cy="1574164"/>
            <wp:effectExtent l="0" t="0" r="1905" b="7620"/>
            <wp:docPr id="13" name="Imagen 13" descr="https://lh3.googleusercontent.com/d1e9MARcM9TsNM_impqISHl5dzbjyS4TCPIO3rngNbza0pl6xHTsDLyAsnCxsLZXfydL55MBnKTFrY8qOBYD9pD6lU3PAxPuAGUGt5EPVGa1V9yabCOASgo9RG3tDOjQS8ryxq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1e9MARcM9TsNM_impqISHl5dzbjyS4TCPIO3rngNbza0pl6xHTsDLyAsnCxsLZXfydL55MBnKTFrY8qOBYD9pD6lU3PAxPuAGUGt5EPVGa1V9yabCOASgo9RG3tDOjQS8ryxqf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523" t="11309" r="4942" b="11018"/>
                    <a:stretch/>
                  </pic:blipFill>
                  <pic:spPr bwMode="auto">
                    <a:xfrm>
                      <a:off x="0" y="0"/>
                      <a:ext cx="2480718" cy="1590016"/>
                    </a:xfrm>
                    <a:prstGeom prst="rect">
                      <a:avLst/>
                    </a:prstGeom>
                    <a:noFill/>
                    <a:ln>
                      <a:noFill/>
                    </a:ln>
                    <a:extLst>
                      <a:ext uri="{53640926-AAD7-44D8-BBD7-CCE9431645EC}">
                        <a14:shadowObscured xmlns:a14="http://schemas.microsoft.com/office/drawing/2010/main"/>
                      </a:ext>
                    </a:extLst>
                  </pic:spPr>
                </pic:pic>
              </a:graphicData>
            </a:graphic>
          </wp:inline>
        </w:drawing>
      </w:r>
    </w:p>
    <w:p w:rsidR="00E66FAF" w:rsidRPr="00AB017C" w:rsidRDefault="00E66FAF" w:rsidP="00AB017C">
      <w:pPr>
        <w:pStyle w:val="NormalWeb"/>
        <w:spacing w:before="0" w:beforeAutospacing="0" w:after="0" w:afterAutospacing="0"/>
        <w:jc w:val="both"/>
        <w:rPr>
          <w:sz w:val="22"/>
        </w:rPr>
      </w:pPr>
      <w:r w:rsidRPr="00AB017C">
        <w:rPr>
          <w:rFonts w:ascii="Arial" w:hAnsi="Arial" w:cs="Arial"/>
          <w:color w:val="000000"/>
          <w:sz w:val="20"/>
          <w:szCs w:val="22"/>
        </w:rPr>
        <w:t>Dentro del diseño de interfaces las retículas tienen varias partes. La principal es la columna, que son alineaciones verticales donde podemos acomodar nuestro contenido. El margen que es el espacio que existe al borde de la página o alrededores y el contenido.</w:t>
      </w:r>
    </w:p>
    <w:p w:rsidR="00E66FAF" w:rsidRDefault="00E66FAF" w:rsidP="00E66FAF">
      <w:pPr>
        <w:pStyle w:val="NormalWeb"/>
        <w:spacing w:before="0" w:beforeAutospacing="0" w:after="0" w:afterAutospacing="0"/>
      </w:pPr>
      <w:r>
        <w:rPr>
          <w:rFonts w:ascii="Arial" w:hAnsi="Arial" w:cs="Arial"/>
          <w:color w:val="000000"/>
          <w:sz w:val="22"/>
          <w:szCs w:val="22"/>
        </w:rPr>
        <w:t>Los medianiles son separaciones entre las columnas.</w:t>
      </w:r>
    </w:p>
    <w:p w:rsidR="00E66FAF" w:rsidRDefault="00E66FAF" w:rsidP="00E66FAF">
      <w:pPr>
        <w:pStyle w:val="NormalWeb"/>
        <w:spacing w:before="0" w:beforeAutospacing="0" w:after="0" w:afterAutospacing="0"/>
      </w:pPr>
      <w:r>
        <w:rPr>
          <w:rFonts w:ascii="Arial" w:hAnsi="Arial" w:cs="Arial"/>
          <w:b/>
          <w:bCs/>
          <w:color w:val="000000"/>
          <w:sz w:val="22"/>
          <w:szCs w:val="22"/>
        </w:rPr>
        <w:br/>
        <w:t>¿Por qué es importante utilizar una retícula?</w:t>
      </w:r>
    </w:p>
    <w:p w:rsidR="00E66FAF" w:rsidRDefault="00E66FAF" w:rsidP="00E66FAF">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Porque nos ayuda a tener estructura en el diseño y nos permite alinear de manera ordenada nuestros elementos.</w:t>
      </w:r>
    </w:p>
    <w:p w:rsidR="00E66FAF" w:rsidRDefault="00E66FAF" w:rsidP="00E66FAF">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 ayuda a tener claridad y consistencia.</w:t>
      </w:r>
    </w:p>
    <w:p w:rsidR="00E66FAF" w:rsidRDefault="00E66FAF" w:rsidP="00AB017C">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 ayuda a poder trabajar en diferentes dispositivos.</w:t>
      </w:r>
    </w:p>
    <w:p w:rsidR="00AB017C" w:rsidRPr="00AB017C" w:rsidRDefault="00AB017C" w:rsidP="00AB017C">
      <w:pPr>
        <w:pStyle w:val="NormalWeb"/>
        <w:spacing w:before="0" w:beforeAutospacing="0" w:after="0" w:afterAutospacing="0"/>
        <w:ind w:left="720"/>
        <w:textAlignment w:val="baseline"/>
        <w:rPr>
          <w:rFonts w:ascii="Arial" w:hAnsi="Arial" w:cs="Arial"/>
          <w:color w:val="000000"/>
          <w:sz w:val="22"/>
          <w:szCs w:val="22"/>
        </w:rPr>
      </w:pPr>
    </w:p>
    <w:p w:rsidR="00AB017C" w:rsidRDefault="00E66FAF" w:rsidP="00E66FAF">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 xml:space="preserve">Nota: Para web lo ideal es utilizar una retícula de 12 columnas, es muy versatil y puede ser adaptada fácilmente. </w:t>
      </w:r>
    </w:p>
    <w:p w:rsidR="00AB017C" w:rsidRDefault="00E66FAF" w:rsidP="00E66FAF">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br/>
      </w:r>
      <w:r>
        <w:rPr>
          <w:rFonts w:ascii="Arial" w:hAnsi="Arial" w:cs="Arial"/>
          <w:b/>
          <w:bCs/>
          <w:noProof/>
          <w:color w:val="000000"/>
          <w:sz w:val="22"/>
          <w:szCs w:val="22"/>
          <w:bdr w:val="none" w:sz="0" w:space="0" w:color="auto" w:frame="1"/>
        </w:rPr>
        <w:drawing>
          <wp:inline distT="0" distB="0" distL="0" distR="0">
            <wp:extent cx="5732780" cy="2332990"/>
            <wp:effectExtent l="0" t="0" r="1270" b="0"/>
            <wp:docPr id="12" name="Imagen 12" descr="https://lh5.googleusercontent.com/jkKMT4mOYp222fja5H1Xw-0kvgmZul2u3_H7BzlCdStv0bixDpcL1lUH3RFj5-9pRdOBmuOXTGeKefEdDl0_MlttGEc1rvotjgTAztX9zQxn-x79V3Dy8Axuc45Ieu4p1Z9URL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jkKMT4mOYp222fja5H1Xw-0kvgmZul2u3_H7BzlCdStv0bixDpcL1lUH3RFj5-9pRdOBmuOXTGeKefEdDl0_MlttGEc1rvotjgTAztX9zQxn-x79V3Dy8Axuc45Ieu4p1Z9URLh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2332990"/>
                    </a:xfrm>
                    <a:prstGeom prst="rect">
                      <a:avLst/>
                    </a:prstGeom>
                    <a:noFill/>
                    <a:ln>
                      <a:noFill/>
                    </a:ln>
                  </pic:spPr>
                </pic:pic>
              </a:graphicData>
            </a:graphic>
          </wp:inline>
        </w:drawing>
      </w:r>
      <w:r>
        <w:rPr>
          <w:rFonts w:ascii="Arial" w:hAnsi="Arial" w:cs="Arial"/>
          <w:b/>
          <w:bCs/>
          <w:color w:val="000000"/>
          <w:sz w:val="22"/>
          <w:szCs w:val="22"/>
        </w:rPr>
        <w:br/>
      </w:r>
    </w:p>
    <w:p w:rsidR="00E66FAF" w:rsidRPr="00AB017C" w:rsidRDefault="00E66FAF" w:rsidP="00E66FAF">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lastRenderedPageBreak/>
        <w:t>Para Tablet es ideal utilizar una de 8 columnas.</w:t>
      </w:r>
      <w:r w:rsidR="00AB017C">
        <w:rPr>
          <w:rFonts w:ascii="Arial" w:hAnsi="Arial" w:cs="Arial"/>
          <w:b/>
          <w:bCs/>
          <w:color w:val="000000"/>
          <w:sz w:val="22"/>
          <w:szCs w:val="22"/>
        </w:rPr>
        <w:t xml:space="preserve"> </w:t>
      </w:r>
      <w:r>
        <w:rPr>
          <w:rFonts w:ascii="Arial" w:hAnsi="Arial" w:cs="Arial"/>
          <w:color w:val="000000"/>
          <w:sz w:val="22"/>
          <w:szCs w:val="22"/>
        </w:rPr>
        <w:t>Ideal para iPad/Android </w:t>
      </w:r>
    </w:p>
    <w:p w:rsidR="00E66FAF" w:rsidRDefault="00E66FAF" w:rsidP="00AB017C">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4659630" cy="2379980"/>
            <wp:effectExtent l="0" t="0" r="7620" b="1270"/>
            <wp:docPr id="11" name="Imagen 11" descr="https://lh4.googleusercontent.com/VQzZUb8AhWpBYF7owbhIiRxyS8li9xMsTF_ccdQ5lf8dxV3KGyQub0A-m8zFihMrz96IHg7Outs1nqkd3XqYqlGiB3VPpxkibmFi1hxo0T9DzbNV-vDk0lAlDqSKwW_vG-kpb0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VQzZUb8AhWpBYF7owbhIiRxyS8li9xMsTF_ccdQ5lf8dxV3KGyQub0A-m8zFihMrz96IHg7Outs1nqkd3XqYqlGiB3VPpxkibmFi1hxo0T9DzbNV-vDk0lAlDqSKwW_vG-kpb0f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9630" cy="2379980"/>
                    </a:xfrm>
                    <a:prstGeom prst="rect">
                      <a:avLst/>
                    </a:prstGeom>
                    <a:noFill/>
                    <a:ln>
                      <a:noFill/>
                    </a:ln>
                  </pic:spPr>
                </pic:pic>
              </a:graphicData>
            </a:graphic>
          </wp:inline>
        </w:drawing>
      </w:r>
      <w:r>
        <w:rPr>
          <w:rFonts w:ascii="Arial" w:hAnsi="Arial" w:cs="Arial"/>
          <w:color w:val="000000"/>
          <w:sz w:val="22"/>
          <w:szCs w:val="22"/>
        </w:rPr>
        <w:br/>
      </w:r>
      <w:r w:rsidR="00AB017C">
        <w:rPr>
          <w:rFonts w:ascii="Arial" w:hAnsi="Arial" w:cs="Arial"/>
          <w:color w:val="000000"/>
          <w:sz w:val="22"/>
          <w:szCs w:val="22"/>
        </w:rPr>
        <w:t>Para</w:t>
      </w:r>
      <w:r>
        <w:rPr>
          <w:rFonts w:ascii="Arial" w:hAnsi="Arial" w:cs="Arial"/>
          <w:color w:val="000000"/>
          <w:sz w:val="22"/>
          <w:szCs w:val="22"/>
        </w:rPr>
        <w:t xml:space="preserve"> iPad el ancho es de 768px y android 600dp.</w:t>
      </w:r>
    </w:p>
    <w:p w:rsidR="00E66FAF" w:rsidRDefault="00E66FAF" w:rsidP="00E66FAF"/>
    <w:p w:rsidR="00E66FAF" w:rsidRDefault="00AB017C" w:rsidP="00E66FAF">
      <w:pPr>
        <w:pStyle w:val="NormalWeb"/>
        <w:spacing w:before="0" w:beforeAutospacing="0" w:after="0" w:afterAutospacing="0"/>
      </w:pPr>
      <w:r>
        <w:rPr>
          <w:rFonts w:ascii="Arial" w:hAnsi="Arial" w:cs="Arial"/>
          <w:color w:val="000000"/>
          <w:sz w:val="22"/>
          <w:szCs w:val="22"/>
        </w:rPr>
        <w:t>Para</w:t>
      </w:r>
      <w:r w:rsidR="00E66FAF">
        <w:rPr>
          <w:rFonts w:ascii="Arial" w:hAnsi="Arial" w:cs="Arial"/>
          <w:color w:val="000000"/>
          <w:sz w:val="22"/>
          <w:szCs w:val="22"/>
        </w:rPr>
        <w:t xml:space="preserve"> móviles se recomienda 4 columnas con una medida de 360dp.</w:t>
      </w:r>
    </w:p>
    <w:p w:rsidR="00E66FAF" w:rsidRDefault="00E66FAF" w:rsidP="00AB017C">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924810" cy="2678430"/>
            <wp:effectExtent l="0" t="0" r="8890" b="7620"/>
            <wp:docPr id="10" name="Imagen 10" descr="https://lh6.googleusercontent.com/xvHiqNA09DSA2oopE4zSD5IRlTxqKRUhMsMiIuDyBaC3QeuhMqPP_rRmerty4TAY8bQjmK9crH024o2CEnyPMUVegvgZbdj2vw5ChG2PTxqm5Mg2FG9uYQLMaPgiG9aLB-p1Di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xvHiqNA09DSA2oopE4zSD5IRlTxqKRUhMsMiIuDyBaC3QeuhMqPP_rRmerty4TAY8bQjmK9crH024o2CEnyPMUVegvgZbdj2vw5ChG2PTxqm5Mg2FG9uYQLMaPgiG9aLB-p1DiZ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4810" cy="2678430"/>
                    </a:xfrm>
                    <a:prstGeom prst="rect">
                      <a:avLst/>
                    </a:prstGeom>
                    <a:noFill/>
                    <a:ln>
                      <a:noFill/>
                    </a:ln>
                  </pic:spPr>
                </pic:pic>
              </a:graphicData>
            </a:graphic>
          </wp:inline>
        </w:drawing>
      </w:r>
    </w:p>
    <w:p w:rsidR="00E66FAF" w:rsidRDefault="00E66FAF" w:rsidP="00E66FAF">
      <w:r>
        <w:br/>
      </w:r>
      <w:r>
        <w:br/>
      </w:r>
      <w:r>
        <w:rPr>
          <w:rFonts w:ascii="Arial" w:hAnsi="Arial" w:cs="Arial"/>
          <w:b/>
          <w:bCs/>
          <w:color w:val="000000"/>
          <w:sz w:val="32"/>
          <w:szCs w:val="32"/>
        </w:rPr>
        <w:br/>
      </w:r>
    </w:p>
    <w:p w:rsidR="00AB017C" w:rsidRDefault="00AB017C" w:rsidP="00E66FAF"/>
    <w:p w:rsidR="00AB017C" w:rsidRDefault="00AB017C" w:rsidP="00E66FAF"/>
    <w:p w:rsidR="00AB017C" w:rsidRDefault="00AB017C" w:rsidP="00E66FAF"/>
    <w:p w:rsidR="00AB017C" w:rsidRDefault="00AB017C" w:rsidP="00E66FAF"/>
    <w:p w:rsidR="00AB017C" w:rsidRDefault="00AB017C" w:rsidP="00E66FAF"/>
    <w:p w:rsidR="00AB017C" w:rsidRDefault="00AB017C" w:rsidP="00E66FAF"/>
    <w:p w:rsidR="00E66FAF" w:rsidRDefault="00AB017C" w:rsidP="00AB017C">
      <w:pPr>
        <w:jc w:val="both"/>
        <w:rPr>
          <w:rFonts w:ascii="Arial" w:hAnsi="Arial" w:cs="Arial"/>
          <w:b/>
          <w:bCs/>
        </w:rPr>
      </w:pPr>
      <w:r w:rsidRPr="00AB017C">
        <w:rPr>
          <w:rFonts w:ascii="Arial" w:hAnsi="Arial" w:cs="Arial"/>
        </w:rPr>
        <w:lastRenderedPageBreak/>
        <w:t xml:space="preserve">2. Tipografías: </w:t>
      </w:r>
      <w:r w:rsidRPr="00AB017C">
        <w:rPr>
          <w:rFonts w:ascii="Arial" w:hAnsi="Arial" w:cs="Arial"/>
          <w:b/>
          <w:bCs/>
        </w:rPr>
        <w:t>En diseño UX no podemos utilizar más de 2 tipografías, por lo que es importante escoger la mejor para nuestro proyecto y de preferencia que tenga una buena familia tipográfica. Como en este caso Roboto.</w:t>
      </w:r>
    </w:p>
    <w:p w:rsidR="00AB017C" w:rsidRPr="00AB017C" w:rsidRDefault="00AB017C" w:rsidP="00AB017C">
      <w:pPr>
        <w:jc w:val="center"/>
        <w:rPr>
          <w:rFonts w:ascii="Arial" w:hAnsi="Arial" w:cs="Arial"/>
        </w:rPr>
      </w:pPr>
      <w:r>
        <w:rPr>
          <w:rFonts w:ascii="Arial" w:hAnsi="Arial" w:cs="Arial"/>
          <w:noProof/>
          <w:color w:val="000000"/>
          <w:sz w:val="32"/>
          <w:szCs w:val="32"/>
          <w:bdr w:val="none" w:sz="0" w:space="0" w:color="auto" w:frame="1"/>
          <w:lang w:val="es-MX" w:eastAsia="es-MX"/>
        </w:rPr>
        <w:drawing>
          <wp:inline distT="0" distB="0" distL="0" distR="0" wp14:anchorId="48107B61" wp14:editId="3B5A0B2F">
            <wp:extent cx="2901461" cy="1933575"/>
            <wp:effectExtent l="0" t="0" r="0" b="0"/>
            <wp:docPr id="9" name="Imagen 9" descr="https://lh3.googleusercontent.com/0hSf3fRlha72j7eTeo3SgZJ71Cu9lc1kQL38lXTGOErlc_76CuKeWd3_0PvVKlWgluCjKZm2RAenFVqTT7QokEysSQ_8Ys4lBZLAqcH2ykV-RNldGTS-Qlqb3ODHlL_2Z_GheT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0hSf3fRlha72j7eTeo3SgZJ71Cu9lc1kQL38lXTGOErlc_76CuKeWd3_0PvVKlWgluCjKZm2RAenFVqTT7QokEysSQ_8Ys4lBZLAqcH2ykV-RNldGTS-Qlqb3ODHlL_2Z_GheTb8"/>
                    <pic:cNvPicPr>
                      <a:picLocks noChangeAspect="1" noChangeArrowheads="1"/>
                    </pic:cNvPicPr>
                  </pic:nvPicPr>
                  <pic:blipFill rotWithShape="1">
                    <a:blip r:embed="rId18">
                      <a:extLst>
                        <a:ext uri="{28A0092B-C50C-407E-A947-70E740481C1C}">
                          <a14:useLocalDpi xmlns:a14="http://schemas.microsoft.com/office/drawing/2010/main" val="0"/>
                        </a:ext>
                      </a:extLst>
                    </a:blip>
                    <a:srcRect l="4513" t="9202" r="6099" b="10884"/>
                    <a:stretch/>
                  </pic:blipFill>
                  <pic:spPr bwMode="auto">
                    <a:xfrm>
                      <a:off x="0" y="0"/>
                      <a:ext cx="2902754" cy="1934437"/>
                    </a:xfrm>
                    <a:prstGeom prst="rect">
                      <a:avLst/>
                    </a:prstGeom>
                    <a:noFill/>
                    <a:ln>
                      <a:noFill/>
                    </a:ln>
                    <a:extLst>
                      <a:ext uri="{53640926-AAD7-44D8-BBD7-CCE9431645EC}">
                        <a14:shadowObscured xmlns:a14="http://schemas.microsoft.com/office/drawing/2010/main"/>
                      </a:ext>
                    </a:extLst>
                  </pic:spPr>
                </pic:pic>
              </a:graphicData>
            </a:graphic>
          </wp:inline>
        </w:drawing>
      </w:r>
    </w:p>
    <w:p w:rsidR="00E66FAF" w:rsidRDefault="00E66FAF" w:rsidP="00E66FAF">
      <w:pPr>
        <w:pStyle w:val="NormalWeb"/>
        <w:spacing w:before="0" w:beforeAutospacing="0" w:after="0" w:afterAutospacing="0"/>
      </w:pPr>
      <w:r>
        <w:rPr>
          <w:rFonts w:ascii="Arial" w:hAnsi="Arial" w:cs="Arial"/>
          <w:color w:val="000000"/>
          <w:sz w:val="22"/>
          <w:szCs w:val="22"/>
        </w:rPr>
        <w:t>Existen 2 tipos principales de tipografía SERIF y SANS SERIF.</w:t>
      </w:r>
    </w:p>
    <w:p w:rsidR="00E66FAF" w:rsidRDefault="00E66FAF" w:rsidP="00E66FAF"/>
    <w:p w:rsidR="00E66FAF" w:rsidRDefault="00E66FAF" w:rsidP="00AB017C">
      <w:pPr>
        <w:pStyle w:val="NormalWeb"/>
        <w:numPr>
          <w:ilvl w:val="0"/>
          <w:numId w:val="21"/>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 xml:space="preserve">Serif </w:t>
      </w:r>
      <w:r>
        <w:rPr>
          <w:rFonts w:ascii="Arial" w:hAnsi="Arial" w:cs="Arial"/>
          <w:color w:val="000000"/>
          <w:sz w:val="22"/>
          <w:szCs w:val="22"/>
        </w:rPr>
        <w:t>se caracteriza por tener tipografías con remates en sus finales y que se usan para contextos de mucha formalidad.</w:t>
      </w:r>
    </w:p>
    <w:p w:rsidR="00E66FAF" w:rsidRDefault="00E66FAF" w:rsidP="00AB017C">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429000" cy="1330325"/>
            <wp:effectExtent l="0" t="0" r="0" b="3175"/>
            <wp:docPr id="8" name="Imagen 8" descr="https://lh3.googleusercontent.com/3W345WMKQY1HPilmdydMzJcrPYygisRJLVbfVxXCYPbdXV0Y1fqnvet543DMVQ6uqIohrYIh8hLwi7r-tbgChngo9ZCv4i7fDlOpiyd9Pg7FbbIqXTXqzsals83v39RSYpg5_u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W345WMKQY1HPilmdydMzJcrPYygisRJLVbfVxXCYPbdXV0Y1fqnvet543DMVQ6uqIohrYIh8hLwi7r-tbgChngo9ZCv4i7fDlOpiyd9Pg7FbbIqXTXqzsals83v39RSYpg5_u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9000" cy="1330325"/>
                    </a:xfrm>
                    <a:prstGeom prst="rect">
                      <a:avLst/>
                    </a:prstGeom>
                    <a:noFill/>
                    <a:ln>
                      <a:noFill/>
                    </a:ln>
                  </pic:spPr>
                </pic:pic>
              </a:graphicData>
            </a:graphic>
          </wp:inline>
        </w:drawing>
      </w:r>
    </w:p>
    <w:p w:rsidR="00AB017C" w:rsidRDefault="00AB017C" w:rsidP="00E66FAF">
      <w:pPr>
        <w:pStyle w:val="NormalWeb"/>
        <w:spacing w:before="0" w:beforeAutospacing="0" w:after="0" w:afterAutospacing="0"/>
      </w:pPr>
    </w:p>
    <w:p w:rsidR="00AB017C" w:rsidRDefault="00E66FAF" w:rsidP="00AB017C">
      <w:pPr>
        <w:pStyle w:val="NormalWeb"/>
        <w:numPr>
          <w:ilvl w:val="0"/>
          <w:numId w:val="2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Sans Serif se caracterizan por no tener remates, ser más geométricas y modernas.</w:t>
      </w:r>
      <w:r>
        <w:rPr>
          <w:rFonts w:ascii="Arial" w:hAnsi="Arial" w:cs="Arial"/>
          <w:color w:val="000000"/>
          <w:sz w:val="22"/>
          <w:szCs w:val="22"/>
        </w:rPr>
        <w:br/>
        <w:t>Son las más usadas ya que cumplen muy bien su fu</w:t>
      </w:r>
      <w:r w:rsidR="00AB017C">
        <w:rPr>
          <w:rFonts w:ascii="Arial" w:hAnsi="Arial" w:cs="Arial"/>
          <w:color w:val="000000"/>
          <w:sz w:val="22"/>
          <w:szCs w:val="22"/>
        </w:rPr>
        <w:t xml:space="preserve">nción de comunicar modernidad y </w:t>
      </w:r>
      <w:r>
        <w:rPr>
          <w:rFonts w:ascii="Arial" w:hAnsi="Arial" w:cs="Arial"/>
          <w:color w:val="000000"/>
          <w:sz w:val="22"/>
          <w:szCs w:val="22"/>
        </w:rPr>
        <w:t>seriedad.</w:t>
      </w:r>
    </w:p>
    <w:p w:rsidR="00B32529" w:rsidRDefault="00E66FAF" w:rsidP="00B32529">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color w:val="000000"/>
          <w:sz w:val="22"/>
          <w:szCs w:val="22"/>
        </w:rPr>
        <w:br/>
      </w:r>
      <w:r>
        <w:rPr>
          <w:rFonts w:ascii="Arial" w:hAnsi="Arial" w:cs="Arial"/>
          <w:noProof/>
          <w:color w:val="000000"/>
          <w:sz w:val="22"/>
          <w:szCs w:val="22"/>
          <w:bdr w:val="none" w:sz="0" w:space="0" w:color="auto" w:frame="1"/>
        </w:rPr>
        <w:drawing>
          <wp:inline distT="0" distB="0" distL="0" distR="0">
            <wp:extent cx="2649220" cy="750277"/>
            <wp:effectExtent l="0" t="0" r="0" b="0"/>
            <wp:docPr id="7" name="Imagen 7" descr="https://lh6.googleusercontent.com/5JOCdpUo_kYuU9tI19ALFAWTXbMWwCntBcC9Ft-hnR2cDJo9SmsFZ3Q5W2trNU1qiXyOoua7IlYZfvQ2A5vYajcUKoUMe6FN4z6CBc1vD7ejF4tkBj1xEHcAIHXEcvKBcVAeJi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5JOCdpUo_kYuU9tI19ALFAWTXbMWwCntBcC9Ft-hnR2cDJo9SmsFZ3Q5W2trNU1qiXyOoua7IlYZfvQ2A5vYajcUKoUMe6FN4z6CBc1vD7ejF4tkBj1xEHcAIHXEcvKBcVAeJi7s"/>
                    <pic:cNvPicPr>
                      <a:picLocks noChangeAspect="1" noChangeArrowheads="1"/>
                    </pic:cNvPicPr>
                  </pic:nvPicPr>
                  <pic:blipFill rotWithShape="1">
                    <a:blip r:embed="rId20">
                      <a:extLst>
                        <a:ext uri="{28A0092B-C50C-407E-A947-70E740481C1C}">
                          <a14:useLocalDpi xmlns:a14="http://schemas.microsoft.com/office/drawing/2010/main" val="0"/>
                        </a:ext>
                      </a:extLst>
                    </a:blip>
                    <a:srcRect t="26002" b="31328"/>
                    <a:stretch/>
                  </pic:blipFill>
                  <pic:spPr bwMode="auto">
                    <a:xfrm>
                      <a:off x="0" y="0"/>
                      <a:ext cx="2649220" cy="750277"/>
                    </a:xfrm>
                    <a:prstGeom prst="rect">
                      <a:avLst/>
                    </a:prstGeom>
                    <a:noFill/>
                    <a:ln>
                      <a:noFill/>
                    </a:ln>
                    <a:extLst>
                      <a:ext uri="{53640926-AAD7-44D8-BBD7-CCE9431645EC}">
                        <a14:shadowObscured xmlns:a14="http://schemas.microsoft.com/office/drawing/2010/main"/>
                      </a:ext>
                    </a:extLst>
                  </pic:spPr>
                </pic:pic>
              </a:graphicData>
            </a:graphic>
          </wp:inline>
        </w:drawing>
      </w:r>
    </w:p>
    <w:p w:rsidR="00B32529" w:rsidRDefault="00B32529" w:rsidP="00B32529">
      <w:pPr>
        <w:pStyle w:val="NormalWeb"/>
        <w:numPr>
          <w:ilvl w:val="0"/>
          <w:numId w:val="2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Monospace</w:t>
      </w:r>
    </w:p>
    <w:p w:rsidR="00AB017C" w:rsidRDefault="00AB017C" w:rsidP="00AB017C">
      <w:pPr>
        <w:pStyle w:val="NormalWeb"/>
        <w:spacing w:before="0" w:beforeAutospacing="0" w:after="0" w:afterAutospacing="0"/>
        <w:ind w:left="720"/>
        <w:jc w:val="center"/>
        <w:textAlignment w:val="baseline"/>
        <w:rPr>
          <w:rFonts w:ascii="Arial" w:hAnsi="Arial" w:cs="Arial"/>
          <w:color w:val="000000"/>
          <w:sz w:val="22"/>
          <w:szCs w:val="22"/>
        </w:rPr>
      </w:pPr>
    </w:p>
    <w:p w:rsidR="00B32529" w:rsidRDefault="00B32529" w:rsidP="00B32529">
      <w:pPr>
        <w:pStyle w:val="NormalWeb"/>
        <w:spacing w:before="0" w:beforeAutospacing="0" w:after="0" w:afterAutospacing="0"/>
        <w:jc w:val="center"/>
        <w:rPr>
          <w:sz w:val="22"/>
        </w:rPr>
      </w:pPr>
      <w:r w:rsidRPr="00B32529">
        <w:rPr>
          <w:sz w:val="22"/>
        </w:rPr>
        <w:drawing>
          <wp:inline distT="0" distB="0" distL="0" distR="0" wp14:anchorId="1182D23F" wp14:editId="39FD1391">
            <wp:extent cx="2198077" cy="9016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7489" cy="913746"/>
                    </a:xfrm>
                    <a:prstGeom prst="rect">
                      <a:avLst/>
                    </a:prstGeom>
                  </pic:spPr>
                </pic:pic>
              </a:graphicData>
            </a:graphic>
          </wp:inline>
        </w:drawing>
      </w:r>
    </w:p>
    <w:p w:rsidR="00B32529" w:rsidRDefault="00B32529" w:rsidP="00B32529">
      <w:pPr>
        <w:pStyle w:val="NormalWeb"/>
        <w:spacing w:before="0" w:beforeAutospacing="0" w:after="0" w:afterAutospacing="0"/>
        <w:jc w:val="center"/>
        <w:rPr>
          <w:sz w:val="22"/>
        </w:rPr>
      </w:pPr>
    </w:p>
    <w:p w:rsidR="00B32529" w:rsidRDefault="00B32529" w:rsidP="00B32529">
      <w:pPr>
        <w:pStyle w:val="NormalWeb"/>
        <w:numPr>
          <w:ilvl w:val="0"/>
          <w:numId w:val="21"/>
        </w:numPr>
        <w:spacing w:before="0" w:beforeAutospacing="0" w:after="0" w:afterAutospacing="0"/>
        <w:jc w:val="both"/>
        <w:rPr>
          <w:sz w:val="22"/>
        </w:rPr>
      </w:pPr>
      <w:r>
        <w:rPr>
          <w:sz w:val="22"/>
        </w:rPr>
        <w:t>Scripts</w:t>
      </w:r>
    </w:p>
    <w:p w:rsidR="00B32529" w:rsidRPr="00B32529" w:rsidRDefault="00B32529" w:rsidP="00B32529">
      <w:pPr>
        <w:pStyle w:val="NormalWeb"/>
        <w:spacing w:before="0" w:beforeAutospacing="0" w:after="0" w:afterAutospacing="0"/>
        <w:ind w:left="720"/>
        <w:jc w:val="center"/>
        <w:rPr>
          <w:sz w:val="22"/>
        </w:rPr>
      </w:pPr>
      <w:r w:rsidRPr="00B32529">
        <w:drawing>
          <wp:inline distT="0" distB="0" distL="0" distR="0" wp14:anchorId="1058C3A8" wp14:editId="3856C837">
            <wp:extent cx="2498573" cy="762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6249" cy="779590"/>
                    </a:xfrm>
                    <a:prstGeom prst="rect">
                      <a:avLst/>
                    </a:prstGeom>
                  </pic:spPr>
                </pic:pic>
              </a:graphicData>
            </a:graphic>
          </wp:inline>
        </w:drawing>
      </w:r>
    </w:p>
    <w:p w:rsidR="00E66FAF" w:rsidRDefault="00E66FAF" w:rsidP="00B32529">
      <w:pPr>
        <w:pStyle w:val="NormalWeb"/>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extent cx="4560277" cy="3310595"/>
            <wp:effectExtent l="0" t="0" r="0" b="4445"/>
            <wp:docPr id="6" name="Imagen 6" descr="https://lh5.googleusercontent.com/tKiC1pKf0usd6mfiqDJTbs4MdHNQzkoPCaWkGf6s5RvKoo_WxpQi_nKM75ACBFdDjL7nHZ-WvKlzB8Cc2ZLcCwnd67BIWR56AkLOMozYbF45cGmEnRBn0viChuRBM9O547q1yg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tKiC1pKf0usd6mfiqDJTbs4MdHNQzkoPCaWkGf6s5RvKoo_WxpQi_nKM75ACBFdDjL7nHZ-WvKlzB8Cc2ZLcCwnd67BIWR56AkLOMozYbF45cGmEnRBn0viChuRBM9O547q1ygC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2195" cy="3311987"/>
                    </a:xfrm>
                    <a:prstGeom prst="rect">
                      <a:avLst/>
                    </a:prstGeom>
                    <a:noFill/>
                    <a:ln>
                      <a:noFill/>
                    </a:ln>
                  </pic:spPr>
                </pic:pic>
              </a:graphicData>
            </a:graphic>
          </wp:inline>
        </w:drawing>
      </w:r>
    </w:p>
    <w:p w:rsidR="00E66FAF" w:rsidRDefault="00E66FAF" w:rsidP="00B32529">
      <w:pPr>
        <w:pStyle w:val="NormalWeb"/>
        <w:spacing w:before="0" w:beforeAutospacing="0" w:after="0" w:afterAutospacing="0"/>
        <w:jc w:val="both"/>
        <w:rPr>
          <w:rFonts w:ascii="Arial" w:hAnsi="Arial" w:cs="Arial"/>
          <w:color w:val="000000"/>
          <w:sz w:val="20"/>
          <w:szCs w:val="22"/>
        </w:rPr>
      </w:pPr>
      <w:r w:rsidRPr="00B32529">
        <w:rPr>
          <w:rFonts w:ascii="Arial" w:hAnsi="Arial" w:cs="Arial"/>
          <w:b/>
          <w:bCs/>
          <w:color w:val="000000"/>
          <w:sz w:val="20"/>
          <w:szCs w:val="22"/>
        </w:rPr>
        <w:t xml:space="preserve">Nota: </w:t>
      </w:r>
      <w:r w:rsidRPr="00B32529">
        <w:rPr>
          <w:rFonts w:ascii="Arial" w:hAnsi="Arial" w:cs="Arial"/>
          <w:color w:val="000000"/>
          <w:sz w:val="20"/>
          <w:szCs w:val="22"/>
        </w:rPr>
        <w:t>Se deben usar un máximo de 3 tipografías o 1 sola con una variedad de estilos en su familia, también debemos asegurarnos que sean legibles en todos los tamaños y tener en cuenta un ancho de columna correcto, se recomienda máximo 66 caracteres por columna y buen interlineado.</w:t>
      </w:r>
    </w:p>
    <w:p w:rsidR="00B32529" w:rsidRPr="00B32529" w:rsidRDefault="00B32529" w:rsidP="00B32529">
      <w:pPr>
        <w:pStyle w:val="NormalWeb"/>
        <w:spacing w:before="0" w:beforeAutospacing="0" w:after="0" w:afterAutospacing="0"/>
        <w:jc w:val="both"/>
        <w:rPr>
          <w:sz w:val="22"/>
        </w:rPr>
      </w:pPr>
    </w:p>
    <w:p w:rsidR="00E66FAF" w:rsidRDefault="00E66FAF" w:rsidP="00B32529">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974123" cy="2790942"/>
            <wp:effectExtent l="0" t="0" r="7620" b="0"/>
            <wp:docPr id="5" name="Imagen 5" descr="https://lh4.googleusercontent.com/uZ2U7d9FpONUuH0Pe6BWpdDP-d0_ivpun32cAqK691vPF5jqEEX9DnPH7BjToR5jJc1A7-DI2v6scWGGSSENgC-ZUhR5PLewELGns0wWsfyt3lsY1Zk7Ic9eB2HnUC9sACm48h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uZ2U7d9FpONUuH0Pe6BWpdDP-d0_ivpun32cAqK691vPF5jqEEX9DnPH7BjToR5jJc1A7-DI2v6scWGGSSENgC-ZUhR5PLewELGns0wWsfyt3lsY1Zk7Ic9eB2HnUC9sACm48hC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8573" cy="2794067"/>
                    </a:xfrm>
                    <a:prstGeom prst="rect">
                      <a:avLst/>
                    </a:prstGeom>
                    <a:noFill/>
                    <a:ln>
                      <a:noFill/>
                    </a:ln>
                  </pic:spPr>
                </pic:pic>
              </a:graphicData>
            </a:graphic>
          </wp:inline>
        </w:drawing>
      </w:r>
    </w:p>
    <w:p w:rsidR="00E66FAF" w:rsidRPr="00B32529" w:rsidRDefault="00E66FAF" w:rsidP="00B32529">
      <w:pPr>
        <w:pStyle w:val="NormalWeb"/>
        <w:spacing w:before="0" w:beforeAutospacing="0" w:after="0" w:afterAutospacing="0"/>
        <w:jc w:val="both"/>
      </w:pPr>
      <w:r w:rsidRPr="00B32529">
        <w:rPr>
          <w:rFonts w:ascii="Arial" w:hAnsi="Arial" w:cs="Arial"/>
          <w:color w:val="000000"/>
          <w:sz w:val="22"/>
          <w:szCs w:val="22"/>
        </w:rPr>
        <w:t>Un</w:t>
      </w:r>
      <w:r w:rsidR="00B32529" w:rsidRPr="00B32529">
        <w:rPr>
          <w:rFonts w:ascii="Arial" w:hAnsi="Arial" w:cs="Arial"/>
          <w:color w:val="000000"/>
          <w:sz w:val="22"/>
          <w:szCs w:val="22"/>
        </w:rPr>
        <w:t>a</w:t>
      </w:r>
      <w:r w:rsidRPr="00B32529">
        <w:rPr>
          <w:rFonts w:ascii="Arial" w:hAnsi="Arial" w:cs="Arial"/>
          <w:color w:val="000000"/>
          <w:sz w:val="22"/>
          <w:szCs w:val="22"/>
        </w:rPr>
        <w:t xml:space="preserve"> fórmula para obtener un interlineado adecuado es: utilizar </w:t>
      </w:r>
      <w:r w:rsidRPr="00B32529">
        <w:rPr>
          <w:rFonts w:ascii="Arial" w:hAnsi="Arial" w:cs="Arial"/>
          <w:b/>
          <w:color w:val="000000"/>
          <w:sz w:val="22"/>
          <w:szCs w:val="22"/>
        </w:rPr>
        <w:t>1 + 20%</w:t>
      </w:r>
      <w:r w:rsidRPr="00B32529">
        <w:rPr>
          <w:rFonts w:ascii="Arial" w:hAnsi="Arial" w:cs="Arial"/>
          <w:color w:val="000000"/>
          <w:sz w:val="22"/>
          <w:szCs w:val="22"/>
        </w:rPr>
        <w:t>. Si tienes una tipografía del tamaño de 10pt el interlineado sería de 12pt.</w:t>
      </w:r>
    </w:p>
    <w:p w:rsidR="00E66FAF" w:rsidRDefault="00E66FAF" w:rsidP="00E66FA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732588" cy="2438400"/>
            <wp:effectExtent l="0" t="0" r="1905" b="0"/>
            <wp:docPr id="4" name="Imagen 4" descr="https://lh5.googleusercontent.com/OWhiHNx7MdKZbrWLV86HXUnaKXhhBJOnl1aaXxlaTbwcKzfMi7Jcnt8cYAYY35L7xE2FaXBH3CUsRqlOIBiEYo5BYb5AoIoid2xNLDRuTIoQANeqtLb6dFKGc2hLEG8Higi6Sm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WhiHNx7MdKZbrWLV86HXUnaKXhhBJOnl1aaXxlaTbwcKzfMi7Jcnt8cYAYY35L7xE2FaXBH3CUsRqlOIBiEYo5BYb5AoIoid2xNLDRuTIoQANeqtLb6dFKGc2hLEG8Higi6SmhN"/>
                    <pic:cNvPicPr>
                      <a:picLocks noChangeAspect="1" noChangeArrowheads="1"/>
                    </pic:cNvPicPr>
                  </pic:nvPicPr>
                  <pic:blipFill rotWithShape="1">
                    <a:blip r:embed="rId25">
                      <a:extLst>
                        <a:ext uri="{28A0092B-C50C-407E-A947-70E740481C1C}">
                          <a14:useLocalDpi xmlns:a14="http://schemas.microsoft.com/office/drawing/2010/main" val="0"/>
                        </a:ext>
                      </a:extLst>
                    </a:blip>
                    <a:srcRect t="20032" b="13299"/>
                    <a:stretch/>
                  </pic:blipFill>
                  <pic:spPr bwMode="auto">
                    <a:xfrm>
                      <a:off x="0" y="0"/>
                      <a:ext cx="5732780" cy="2438482"/>
                    </a:xfrm>
                    <a:prstGeom prst="rect">
                      <a:avLst/>
                    </a:prstGeom>
                    <a:noFill/>
                    <a:ln>
                      <a:noFill/>
                    </a:ln>
                    <a:extLst>
                      <a:ext uri="{53640926-AAD7-44D8-BBD7-CCE9431645EC}">
                        <a14:shadowObscured xmlns:a14="http://schemas.microsoft.com/office/drawing/2010/main"/>
                      </a:ext>
                    </a:extLst>
                  </pic:spPr>
                </pic:pic>
              </a:graphicData>
            </a:graphic>
          </wp:inline>
        </w:drawing>
      </w:r>
    </w:p>
    <w:p w:rsidR="00E66FAF" w:rsidRDefault="00E66FAF" w:rsidP="00E66FAF">
      <w:pPr>
        <w:spacing w:after="240"/>
      </w:pPr>
    </w:p>
    <w:p w:rsidR="00E66FAF" w:rsidRDefault="00E66FAF" w:rsidP="00B32529">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Contraste de color: hay que tener un buen contraste para que todo sea, no bien, sino ¡perfectamente legible a la vista! </w:t>
      </w:r>
    </w:p>
    <w:p w:rsidR="00E66FAF" w:rsidRDefault="00E66FAF" w:rsidP="00B32529">
      <w:pPr>
        <w:pStyle w:val="NormalWeb"/>
        <w:spacing w:before="0" w:beforeAutospacing="0" w:after="0" w:afterAutospacing="0"/>
        <w:jc w:val="center"/>
        <w:textAlignment w:val="baseline"/>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extent cx="4519246" cy="2355850"/>
            <wp:effectExtent l="0" t="0" r="0" b="6350"/>
            <wp:docPr id="3" name="Imagen 3" descr="https://lh5.googleusercontent.com/dJYs9KCZOCSR8Ee340Jl6UCswBz58js5zM9Pcn660zfofpO_c8Phqs1AbmbF-iiGc0Prj3tLDYgtMFQsz450abzQRy8JPOn7Q9EdNgKI2zVwcMAF0Qsecb-KocGg-XnFSgc2R_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dJYs9KCZOCSR8Ee340Jl6UCswBz58js5zM9Pcn660zfofpO_c8Phqs1AbmbF-iiGc0Prj3tLDYgtMFQsz450abzQRy8JPOn7Q9EdNgKI2zVwcMAF0Qsecb-KocGg-XnFSgc2R_cV"/>
                    <pic:cNvPicPr>
                      <a:picLocks noChangeAspect="1" noChangeArrowheads="1"/>
                    </pic:cNvPicPr>
                  </pic:nvPicPr>
                  <pic:blipFill rotWithShape="1">
                    <a:blip r:embed="rId26">
                      <a:extLst>
                        <a:ext uri="{28A0092B-C50C-407E-A947-70E740481C1C}">
                          <a14:useLocalDpi xmlns:a14="http://schemas.microsoft.com/office/drawing/2010/main" val="0"/>
                        </a:ext>
                      </a:extLst>
                    </a:blip>
                    <a:srcRect l="8898" t="10862" r="12247" b="19823"/>
                    <a:stretch/>
                  </pic:blipFill>
                  <pic:spPr bwMode="auto">
                    <a:xfrm>
                      <a:off x="0" y="0"/>
                      <a:ext cx="4520620" cy="2356566"/>
                    </a:xfrm>
                    <a:prstGeom prst="rect">
                      <a:avLst/>
                    </a:prstGeom>
                    <a:noFill/>
                    <a:ln>
                      <a:noFill/>
                    </a:ln>
                    <a:extLst>
                      <a:ext uri="{53640926-AAD7-44D8-BBD7-CCE9431645EC}">
                        <a14:shadowObscured xmlns:a14="http://schemas.microsoft.com/office/drawing/2010/main"/>
                      </a:ext>
                    </a:extLst>
                  </pic:spPr>
                </pic:pic>
              </a:graphicData>
            </a:graphic>
          </wp:inline>
        </w:drawing>
      </w:r>
    </w:p>
    <w:p w:rsidR="00B32529" w:rsidRDefault="00B32529" w:rsidP="00B32529">
      <w:pPr>
        <w:pStyle w:val="NormalWeb"/>
        <w:spacing w:before="0" w:beforeAutospacing="0" w:after="0" w:afterAutospacing="0"/>
        <w:jc w:val="center"/>
        <w:textAlignment w:val="baseline"/>
        <w:rPr>
          <w:rFonts w:ascii="Arial" w:hAnsi="Arial" w:cs="Arial"/>
          <w:color w:val="000000"/>
          <w:sz w:val="22"/>
          <w:szCs w:val="22"/>
        </w:rPr>
      </w:pPr>
    </w:p>
    <w:p w:rsidR="00B32529" w:rsidRDefault="00B32529" w:rsidP="00B32529">
      <w:pPr>
        <w:pStyle w:val="NormalWeb"/>
        <w:spacing w:before="0" w:beforeAutospacing="0" w:after="0" w:afterAutospacing="0"/>
        <w:jc w:val="center"/>
        <w:textAlignment w:val="baseline"/>
        <w:rPr>
          <w:rFonts w:ascii="Arial" w:hAnsi="Arial" w:cs="Arial"/>
          <w:color w:val="000000"/>
          <w:sz w:val="22"/>
          <w:szCs w:val="22"/>
        </w:rPr>
      </w:pPr>
    </w:p>
    <w:p w:rsidR="00B32529" w:rsidRDefault="00B32529" w:rsidP="00B32529">
      <w:pPr>
        <w:pStyle w:val="NormalWeb"/>
        <w:spacing w:before="0" w:beforeAutospacing="0" w:after="0" w:afterAutospacing="0"/>
        <w:jc w:val="center"/>
        <w:textAlignment w:val="baseline"/>
        <w:rPr>
          <w:rFonts w:ascii="Arial" w:hAnsi="Arial" w:cs="Arial"/>
          <w:color w:val="000000"/>
          <w:sz w:val="22"/>
          <w:szCs w:val="22"/>
        </w:rPr>
      </w:pPr>
    </w:p>
    <w:p w:rsidR="00B32529" w:rsidRDefault="00B32529"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Default="00AA27FF" w:rsidP="00B32529">
      <w:pPr>
        <w:pStyle w:val="NormalWeb"/>
        <w:spacing w:before="0" w:beforeAutospacing="0" w:after="0" w:afterAutospacing="0"/>
        <w:jc w:val="center"/>
        <w:textAlignment w:val="baseline"/>
        <w:rPr>
          <w:rFonts w:ascii="Arial" w:hAnsi="Arial" w:cs="Arial"/>
          <w:color w:val="000000"/>
          <w:sz w:val="22"/>
          <w:szCs w:val="22"/>
        </w:rPr>
      </w:pPr>
    </w:p>
    <w:p w:rsidR="00AA27FF" w:rsidRPr="00301A99" w:rsidRDefault="00AA27FF" w:rsidP="00AA27FF">
      <w:pPr>
        <w:pStyle w:val="Ttulo1"/>
        <w:rPr>
          <w:lang w:val="es-MX"/>
        </w:rPr>
      </w:pPr>
      <w:r w:rsidRPr="00AA27FF">
        <w:rPr>
          <w:rFonts w:ascii="Arial" w:hAnsi="Arial" w:cs="Arial"/>
          <w:color w:val="000000"/>
        </w:rPr>
        <w:lastRenderedPageBreak/>
        <w:drawing>
          <wp:anchor distT="0" distB="0" distL="114300" distR="114300" simplePos="0" relativeHeight="251658240" behindDoc="0" locked="0" layoutInCell="1" allowOverlap="1" wp14:anchorId="3E42EEF9" wp14:editId="28D694FC">
            <wp:simplePos x="0" y="0"/>
            <wp:positionH relativeFrom="margin">
              <wp:align>left</wp:align>
            </wp:positionH>
            <wp:positionV relativeFrom="paragraph">
              <wp:posOffset>263525</wp:posOffset>
            </wp:positionV>
            <wp:extent cx="2604135" cy="1629410"/>
            <wp:effectExtent l="0" t="0" r="5715"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7923" cy="1637775"/>
                    </a:xfrm>
                    <a:prstGeom prst="rect">
                      <a:avLst/>
                    </a:prstGeom>
                  </pic:spPr>
                </pic:pic>
              </a:graphicData>
            </a:graphic>
            <wp14:sizeRelH relativeFrom="margin">
              <wp14:pctWidth>0</wp14:pctWidth>
            </wp14:sizeRelH>
            <wp14:sizeRelV relativeFrom="margin">
              <wp14:pctHeight>0</wp14:pctHeight>
            </wp14:sizeRelV>
          </wp:anchor>
        </w:drawing>
      </w:r>
      <w:r w:rsidRPr="00AA27FF">
        <w:rPr>
          <w:lang w:val="es-MX"/>
        </w:rPr>
        <w:t>Principios de Gestalt y UX</w:t>
      </w:r>
    </w:p>
    <w:p w:rsidR="00AA27FF" w:rsidRDefault="00033B0A" w:rsidP="00AA27FF">
      <w:pPr>
        <w:pStyle w:val="NormalWeb"/>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 </w:t>
      </w:r>
      <w:r w:rsidR="003952AF">
        <w:rPr>
          <w:rFonts w:ascii="Arial" w:hAnsi="Arial" w:cs="Arial"/>
          <w:color w:val="000000"/>
          <w:sz w:val="22"/>
          <w:szCs w:val="22"/>
        </w:rPr>
        <w:t xml:space="preserve"> </w:t>
      </w: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B32529" w:rsidRDefault="00AA27FF" w:rsidP="00AA27FF">
      <w:pPr>
        <w:pStyle w:val="NormalWeb"/>
        <w:spacing w:before="0" w:beforeAutospacing="0" w:after="0" w:afterAutospacing="0"/>
        <w:jc w:val="both"/>
        <w:textAlignment w:val="baseline"/>
        <w:rPr>
          <w:rFonts w:ascii="Arial" w:hAnsi="Arial" w:cs="Arial"/>
          <w:color w:val="000000"/>
          <w:sz w:val="22"/>
          <w:szCs w:val="22"/>
        </w:rPr>
      </w:pPr>
      <w:r w:rsidRPr="00AA27FF">
        <w:rPr>
          <w:rFonts w:ascii="Arial" w:hAnsi="Arial" w:cs="Arial"/>
          <w:color w:val="000000"/>
          <w:sz w:val="22"/>
          <w:szCs w:val="22"/>
        </w:rPr>
        <w:t>Tendemos a agrupar elementos que son similares aunque no estén juntos. Podemos relacionar forma, tamaño, color.</w:t>
      </w: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r w:rsidRPr="00AA27FF">
        <w:rPr>
          <w:rFonts w:ascii="Arial" w:hAnsi="Arial" w:cs="Arial"/>
          <w:color w:val="000000"/>
          <w:sz w:val="22"/>
          <w:szCs w:val="22"/>
        </w:rPr>
        <w:drawing>
          <wp:anchor distT="0" distB="0" distL="114300" distR="114300" simplePos="0" relativeHeight="251659264" behindDoc="0" locked="0" layoutInCell="1" allowOverlap="1">
            <wp:simplePos x="0" y="0"/>
            <wp:positionH relativeFrom="margin">
              <wp:align>left</wp:align>
            </wp:positionH>
            <wp:positionV relativeFrom="paragraph">
              <wp:posOffset>635</wp:posOffset>
            </wp:positionV>
            <wp:extent cx="2607945" cy="1623060"/>
            <wp:effectExtent l="0" t="0" r="190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9013" cy="1636600"/>
                    </a:xfrm>
                    <a:prstGeom prst="rect">
                      <a:avLst/>
                    </a:prstGeom>
                  </pic:spPr>
                </pic:pic>
              </a:graphicData>
            </a:graphic>
            <wp14:sizeRelH relativeFrom="margin">
              <wp14:pctWidth>0</wp14:pctWidth>
            </wp14:sizeRelH>
            <wp14:sizeRelV relativeFrom="margin">
              <wp14:pctHeight>0</wp14:pctHeight>
            </wp14:sizeRelV>
          </wp:anchor>
        </w:drawing>
      </w: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r w:rsidRPr="00AA27FF">
        <w:rPr>
          <w:rFonts w:ascii="Arial" w:hAnsi="Arial" w:cs="Arial"/>
          <w:color w:val="000000"/>
          <w:sz w:val="22"/>
          <w:szCs w:val="22"/>
        </w:rPr>
        <w:t>Si vemos elementos alineados de forma ordenada y en un mismo espacio, los tendemos a ver como un grupo.</w:t>
      </w: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r w:rsidRPr="00AA27FF">
        <w:rPr>
          <w:rFonts w:ascii="Arial" w:hAnsi="Arial" w:cs="Arial"/>
          <w:color w:val="000000"/>
          <w:sz w:val="22"/>
          <w:szCs w:val="22"/>
        </w:rPr>
        <w:drawing>
          <wp:anchor distT="0" distB="0" distL="114300" distR="114300" simplePos="0" relativeHeight="251660288" behindDoc="0" locked="0" layoutInCell="1" allowOverlap="1" wp14:anchorId="3A99CDC2" wp14:editId="397767A4">
            <wp:simplePos x="0" y="0"/>
            <wp:positionH relativeFrom="margin">
              <wp:align>left</wp:align>
            </wp:positionH>
            <wp:positionV relativeFrom="paragraph">
              <wp:posOffset>160655</wp:posOffset>
            </wp:positionV>
            <wp:extent cx="2683510" cy="1652905"/>
            <wp:effectExtent l="0" t="0" r="254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8054" cy="1661850"/>
                    </a:xfrm>
                    <a:prstGeom prst="rect">
                      <a:avLst/>
                    </a:prstGeom>
                  </pic:spPr>
                </pic:pic>
              </a:graphicData>
            </a:graphic>
            <wp14:sizeRelH relativeFrom="margin">
              <wp14:pctWidth>0</wp14:pctWidth>
            </wp14:sizeRelH>
            <wp14:sizeRelV relativeFrom="margin">
              <wp14:pctHeight>0</wp14:pctHeight>
            </wp14:sizeRelV>
          </wp:anchor>
        </w:drawing>
      </w: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b/>
      </w: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r w:rsidRPr="00AA27FF">
        <w:rPr>
          <w:rFonts w:ascii="Arial" w:hAnsi="Arial" w:cs="Arial"/>
          <w:color w:val="000000"/>
          <w:sz w:val="22"/>
          <w:szCs w:val="22"/>
        </w:rPr>
        <w:t>Si vemos elementos dispuestos en línea o curva de forma ordenada, los vamos a ver como si estuvieran agrupados.</w:t>
      </w: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r w:rsidRPr="00AA27FF">
        <w:rPr>
          <w:rFonts w:ascii="Arial" w:hAnsi="Arial" w:cs="Arial"/>
          <w:color w:val="000000"/>
          <w:sz w:val="22"/>
          <w:szCs w:val="22"/>
        </w:rPr>
        <w:drawing>
          <wp:anchor distT="0" distB="0" distL="114300" distR="114300" simplePos="0" relativeHeight="251661312" behindDoc="0" locked="0" layoutInCell="1" allowOverlap="1" wp14:anchorId="3A715429" wp14:editId="28B68B94">
            <wp:simplePos x="0" y="0"/>
            <wp:positionH relativeFrom="margin">
              <wp:align>left</wp:align>
            </wp:positionH>
            <wp:positionV relativeFrom="paragraph">
              <wp:posOffset>3175</wp:posOffset>
            </wp:positionV>
            <wp:extent cx="2687955" cy="1635125"/>
            <wp:effectExtent l="0" t="0" r="0" b="317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0684" cy="164884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sz w:val="22"/>
          <w:szCs w:val="22"/>
        </w:rPr>
        <w:tab/>
      </w:r>
      <w:r>
        <w:rPr>
          <w:rFonts w:ascii="Arial" w:hAnsi="Arial" w:cs="Arial"/>
          <w:color w:val="000000"/>
          <w:sz w:val="22"/>
          <w:szCs w:val="22"/>
        </w:rPr>
        <w:tab/>
      </w: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r w:rsidRPr="00AA27FF">
        <w:rPr>
          <w:rFonts w:ascii="Arial" w:hAnsi="Arial" w:cs="Arial"/>
          <w:color w:val="000000"/>
          <w:sz w:val="22"/>
          <w:szCs w:val="22"/>
        </w:rPr>
        <w:t>Tenemos una figura o el foco principal de la atención del usuario, y el fondo que lo percibimos pero no tiene la misma jerarquía o relevancia. Nos permite mostrar diferentes planos de profundidad y ordenar de manera jerárquica el contenido.</w:t>
      </w: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r w:rsidRPr="00AA27FF">
        <w:rPr>
          <w:rFonts w:ascii="Arial" w:hAnsi="Arial" w:cs="Arial"/>
          <w:color w:val="000000"/>
          <w:sz w:val="22"/>
          <w:szCs w:val="22"/>
        </w:rPr>
        <w:drawing>
          <wp:anchor distT="0" distB="0" distL="114300" distR="114300" simplePos="0" relativeHeight="251662336" behindDoc="0" locked="0" layoutInCell="1" allowOverlap="1">
            <wp:simplePos x="0" y="0"/>
            <wp:positionH relativeFrom="column">
              <wp:posOffset>0</wp:posOffset>
            </wp:positionH>
            <wp:positionV relativeFrom="paragraph">
              <wp:posOffset>1075</wp:posOffset>
            </wp:positionV>
            <wp:extent cx="2227385" cy="1520208"/>
            <wp:effectExtent l="0" t="0" r="1905"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27385" cy="1520208"/>
                    </a:xfrm>
                    <a:prstGeom prst="rect">
                      <a:avLst/>
                    </a:prstGeom>
                  </pic:spPr>
                </pic:pic>
              </a:graphicData>
            </a:graphic>
          </wp:anchor>
        </w:drawing>
      </w:r>
      <w:r>
        <w:rPr>
          <w:rFonts w:ascii="Arial" w:hAnsi="Arial" w:cs="Arial"/>
          <w:color w:val="000000"/>
          <w:sz w:val="22"/>
          <w:szCs w:val="22"/>
        </w:rPr>
        <w:tab/>
      </w:r>
      <w:r>
        <w:rPr>
          <w:rFonts w:ascii="Arial" w:hAnsi="Arial" w:cs="Arial"/>
          <w:color w:val="000000"/>
          <w:sz w:val="22"/>
          <w:szCs w:val="22"/>
        </w:rPr>
        <w:tab/>
      </w: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r w:rsidRPr="00AA27FF">
        <w:rPr>
          <w:rFonts w:ascii="Arial" w:hAnsi="Arial" w:cs="Arial"/>
          <w:color w:val="000000"/>
          <w:sz w:val="22"/>
          <w:szCs w:val="22"/>
        </w:rPr>
        <w:t>Cuando vemos una imagen incompleta, nuestro cerebro automáticamente la llena. Nos ayuda en iconografía.</w:t>
      </w: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p>
    <w:p w:rsidR="00AA27FF" w:rsidRDefault="00AA27FF" w:rsidP="00AA27FF">
      <w:pPr>
        <w:pStyle w:val="NormalWeb"/>
        <w:spacing w:before="0" w:beforeAutospacing="0" w:after="0" w:afterAutospacing="0"/>
        <w:jc w:val="both"/>
        <w:textAlignment w:val="baseline"/>
        <w:rPr>
          <w:rFonts w:ascii="Arial" w:hAnsi="Arial" w:cs="Arial"/>
          <w:color w:val="000000"/>
          <w:sz w:val="22"/>
          <w:szCs w:val="22"/>
        </w:rPr>
      </w:pPr>
      <w:r w:rsidRPr="00AA27FF">
        <w:rPr>
          <w:rFonts w:ascii="Arial" w:hAnsi="Arial" w:cs="Arial"/>
          <w:color w:val="000000"/>
          <w:sz w:val="22"/>
          <w:szCs w:val="22"/>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2280138" cy="1500390"/>
            <wp:effectExtent l="0" t="0" r="6350" b="508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0138" cy="1500390"/>
                    </a:xfrm>
                    <a:prstGeom prst="rect">
                      <a:avLst/>
                    </a:prstGeom>
                  </pic:spPr>
                </pic:pic>
              </a:graphicData>
            </a:graphic>
          </wp:anchor>
        </w:drawing>
      </w:r>
    </w:p>
    <w:p w:rsidR="00AA27FF" w:rsidRPr="00AA27FF" w:rsidRDefault="00AA27FF" w:rsidP="00AA27FF">
      <w:pPr>
        <w:jc w:val="both"/>
        <w:rPr>
          <w:rFonts w:ascii="Arial" w:hAnsi="Arial" w:cs="Arial"/>
          <w:lang w:val="es-MX" w:eastAsia="es-MX"/>
        </w:rPr>
      </w:pPr>
      <w:r w:rsidRPr="00AA27FF">
        <w:rPr>
          <w:rFonts w:ascii="Arial" w:hAnsi="Arial" w:cs="Arial"/>
          <w:lang w:val="es-MX" w:eastAsia="es-MX"/>
        </w:rPr>
        <w:t>Se parece al principio de proximidad. El tiempo que lleva llegar a un objetivo tiene que ver con el tamaño y la distancia del mismo. Por ejemplo: el botón Enviar de un formulario debe estar cerca de los demás elementos, para que el usuario sepa qué acción debe realizar.</w:t>
      </w:r>
    </w:p>
    <w:p w:rsidR="00AA27FF" w:rsidRPr="00AA27FF" w:rsidRDefault="00AA27FF" w:rsidP="00AA27FF">
      <w:pPr>
        <w:rPr>
          <w:lang w:val="es-MX" w:eastAsia="es-MX"/>
        </w:rPr>
      </w:pPr>
    </w:p>
    <w:p w:rsidR="00AA27FF" w:rsidRDefault="00A72BBB" w:rsidP="00AA27FF">
      <w:pPr>
        <w:rPr>
          <w:lang w:val="es-MX" w:eastAsia="es-MX"/>
        </w:rPr>
      </w:pPr>
      <w:r w:rsidRPr="00A72BBB">
        <w:rPr>
          <w:lang w:val="es-MX" w:eastAsia="es-MX"/>
        </w:rPr>
        <w:drawing>
          <wp:anchor distT="0" distB="0" distL="114300" distR="114300" simplePos="0" relativeHeight="251664384" behindDoc="0" locked="0" layoutInCell="1" allowOverlap="1">
            <wp:simplePos x="0" y="0"/>
            <wp:positionH relativeFrom="column">
              <wp:posOffset>0</wp:posOffset>
            </wp:positionH>
            <wp:positionV relativeFrom="paragraph">
              <wp:posOffset>2247</wp:posOffset>
            </wp:positionV>
            <wp:extent cx="2378483" cy="1524000"/>
            <wp:effectExtent l="0" t="0" r="317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78483" cy="1524000"/>
                    </a:xfrm>
                    <a:prstGeom prst="rect">
                      <a:avLst/>
                    </a:prstGeom>
                  </pic:spPr>
                </pic:pic>
              </a:graphicData>
            </a:graphic>
          </wp:anchor>
        </w:drawing>
      </w:r>
      <w:r>
        <w:rPr>
          <w:lang w:val="es-MX" w:eastAsia="es-MX"/>
        </w:rPr>
        <w:tab/>
      </w:r>
    </w:p>
    <w:p w:rsidR="00A72BBB" w:rsidRDefault="00A72BBB" w:rsidP="00AA27FF">
      <w:pPr>
        <w:rPr>
          <w:lang w:val="es-MX" w:eastAsia="es-MX"/>
        </w:rPr>
      </w:pPr>
    </w:p>
    <w:p w:rsidR="00A72BBB" w:rsidRPr="00A72BBB" w:rsidRDefault="00A72BBB" w:rsidP="00AA27FF">
      <w:pPr>
        <w:rPr>
          <w:rFonts w:ascii="Arial" w:hAnsi="Arial" w:cs="Arial"/>
          <w:lang w:val="es-MX" w:eastAsia="es-MX"/>
        </w:rPr>
      </w:pPr>
      <w:r w:rsidRPr="00A72BBB">
        <w:rPr>
          <w:rFonts w:ascii="Arial" w:hAnsi="Arial" w:cs="Arial"/>
          <w:lang w:val="es-MX" w:eastAsia="es-MX"/>
        </w:rPr>
        <w:t>Cuantas más opciones tenga el usuario, más difícil le será tomar una decisión.</w:t>
      </w:r>
    </w:p>
    <w:p w:rsidR="00AA27FF" w:rsidRDefault="00AA27FF" w:rsidP="00AA27FF">
      <w:pPr>
        <w:tabs>
          <w:tab w:val="left" w:pos="2695"/>
        </w:tabs>
        <w:rPr>
          <w:lang w:val="es-MX" w:eastAsia="es-MX"/>
        </w:rPr>
      </w:pPr>
    </w:p>
    <w:p w:rsidR="00A72BBB" w:rsidRDefault="00A72BBB" w:rsidP="00AA27FF">
      <w:pPr>
        <w:tabs>
          <w:tab w:val="left" w:pos="2695"/>
        </w:tabs>
        <w:rPr>
          <w:lang w:val="es-MX" w:eastAsia="es-MX"/>
        </w:rPr>
      </w:pPr>
    </w:p>
    <w:p w:rsidR="00A72BBB" w:rsidRDefault="00A72BBB" w:rsidP="00AA27FF">
      <w:pPr>
        <w:tabs>
          <w:tab w:val="left" w:pos="2695"/>
        </w:tabs>
        <w:rPr>
          <w:lang w:val="es-MX" w:eastAsia="es-MX"/>
        </w:rPr>
      </w:pPr>
      <w:r w:rsidRPr="00A72BBB">
        <w:rPr>
          <w:lang w:val="es-MX" w:eastAsia="es-MX"/>
        </w:rPr>
        <w:drawing>
          <wp:anchor distT="0" distB="0" distL="114300" distR="114300" simplePos="0" relativeHeight="251665408" behindDoc="0" locked="0" layoutInCell="1" allowOverlap="1">
            <wp:simplePos x="0" y="0"/>
            <wp:positionH relativeFrom="column">
              <wp:posOffset>0</wp:posOffset>
            </wp:positionH>
            <wp:positionV relativeFrom="paragraph">
              <wp:posOffset>-1368</wp:posOffset>
            </wp:positionV>
            <wp:extent cx="2657428" cy="1647093"/>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57428" cy="1647093"/>
                    </a:xfrm>
                    <a:prstGeom prst="rect">
                      <a:avLst/>
                    </a:prstGeom>
                  </pic:spPr>
                </pic:pic>
              </a:graphicData>
            </a:graphic>
          </wp:anchor>
        </w:drawing>
      </w:r>
      <w:r>
        <w:rPr>
          <w:lang w:val="es-MX" w:eastAsia="es-MX"/>
        </w:rPr>
        <w:tab/>
      </w:r>
      <w:r>
        <w:rPr>
          <w:lang w:val="es-MX" w:eastAsia="es-MX"/>
        </w:rPr>
        <w:tab/>
      </w:r>
    </w:p>
    <w:p w:rsidR="00A72BBB" w:rsidRDefault="00A72BBB" w:rsidP="00AA27FF">
      <w:pPr>
        <w:tabs>
          <w:tab w:val="left" w:pos="2695"/>
        </w:tabs>
        <w:rPr>
          <w:lang w:val="es-MX" w:eastAsia="es-MX"/>
        </w:rPr>
      </w:pPr>
    </w:p>
    <w:p w:rsidR="00A72BBB" w:rsidRDefault="00A72BBB" w:rsidP="00A72BBB">
      <w:pPr>
        <w:tabs>
          <w:tab w:val="left" w:pos="2695"/>
        </w:tabs>
        <w:jc w:val="both"/>
        <w:rPr>
          <w:rFonts w:ascii="Arial" w:hAnsi="Arial" w:cs="Arial"/>
          <w:lang w:val="es-MX" w:eastAsia="es-MX"/>
        </w:rPr>
      </w:pPr>
      <w:r w:rsidRPr="00A72BBB">
        <w:rPr>
          <w:rFonts w:ascii="Arial" w:hAnsi="Arial" w:cs="Arial"/>
          <w:lang w:val="es-MX" w:eastAsia="es-MX"/>
        </w:rPr>
        <w:t>A los usuarios les gusta usar cosas que ya saben usar y que ya sabe cómo van a funcionar. Podemos lograrlo usando mejores prácticas y estándares de la industria.</w:t>
      </w:r>
    </w:p>
    <w:p w:rsidR="00A72BBB" w:rsidRDefault="00A72BBB" w:rsidP="00A72BBB">
      <w:pPr>
        <w:tabs>
          <w:tab w:val="left" w:pos="2695"/>
        </w:tabs>
        <w:jc w:val="both"/>
        <w:rPr>
          <w:rFonts w:ascii="Arial" w:hAnsi="Arial" w:cs="Arial"/>
          <w:lang w:val="es-MX" w:eastAsia="es-MX"/>
        </w:rPr>
      </w:pPr>
      <w:r w:rsidRPr="00A72BBB">
        <w:rPr>
          <w:rFonts w:ascii="Arial" w:hAnsi="Arial" w:cs="Arial"/>
          <w:lang w:val="es-MX" w:eastAsia="es-MX"/>
        </w:rPr>
        <w:drawing>
          <wp:anchor distT="0" distB="0" distL="114300" distR="114300" simplePos="0" relativeHeight="251666432" behindDoc="0" locked="0" layoutInCell="1" allowOverlap="1" wp14:anchorId="5061FF06" wp14:editId="5A81680A">
            <wp:simplePos x="0" y="0"/>
            <wp:positionH relativeFrom="margin">
              <wp:align>left</wp:align>
            </wp:positionH>
            <wp:positionV relativeFrom="paragraph">
              <wp:posOffset>305435</wp:posOffset>
            </wp:positionV>
            <wp:extent cx="2824480" cy="172275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4480" cy="1722755"/>
                    </a:xfrm>
                    <a:prstGeom prst="rect">
                      <a:avLst/>
                    </a:prstGeom>
                  </pic:spPr>
                </pic:pic>
              </a:graphicData>
            </a:graphic>
            <wp14:sizeRelH relativeFrom="margin">
              <wp14:pctWidth>0</wp14:pctWidth>
            </wp14:sizeRelH>
            <wp14:sizeRelV relativeFrom="margin">
              <wp14:pctHeight>0</wp14:pctHeight>
            </wp14:sizeRelV>
          </wp:anchor>
        </w:drawing>
      </w:r>
    </w:p>
    <w:p w:rsidR="00A72BBB" w:rsidRDefault="00A72BBB" w:rsidP="00A72BBB">
      <w:pPr>
        <w:tabs>
          <w:tab w:val="left" w:pos="2695"/>
        </w:tabs>
        <w:jc w:val="both"/>
        <w:rPr>
          <w:rFonts w:ascii="Arial" w:hAnsi="Arial" w:cs="Arial"/>
          <w:lang w:val="es-MX" w:eastAsia="es-MX"/>
        </w:rPr>
      </w:pPr>
      <w:r>
        <w:rPr>
          <w:rFonts w:ascii="Arial" w:hAnsi="Arial" w:cs="Arial"/>
          <w:lang w:val="es-MX" w:eastAsia="es-MX"/>
        </w:rPr>
        <w:tab/>
      </w:r>
    </w:p>
    <w:p w:rsidR="00A72BBB" w:rsidRDefault="00A72BBB" w:rsidP="00A72BBB">
      <w:pPr>
        <w:tabs>
          <w:tab w:val="left" w:pos="2695"/>
        </w:tabs>
        <w:jc w:val="both"/>
        <w:rPr>
          <w:rFonts w:ascii="Arial" w:hAnsi="Arial" w:cs="Arial"/>
          <w:lang w:val="es-MX" w:eastAsia="es-MX"/>
        </w:rPr>
      </w:pPr>
    </w:p>
    <w:p w:rsidR="00A72BBB" w:rsidRDefault="00A72BBB" w:rsidP="00A72BBB">
      <w:pPr>
        <w:tabs>
          <w:tab w:val="left" w:pos="2695"/>
        </w:tabs>
        <w:jc w:val="both"/>
        <w:rPr>
          <w:rFonts w:ascii="Arial" w:hAnsi="Arial" w:cs="Arial"/>
          <w:lang w:val="es-MX" w:eastAsia="es-MX"/>
        </w:rPr>
      </w:pPr>
      <w:r w:rsidRPr="00A72BBB">
        <w:rPr>
          <w:rFonts w:ascii="Arial" w:hAnsi="Arial" w:cs="Arial"/>
          <w:lang w:val="es-MX" w:eastAsia="es-MX"/>
        </w:rPr>
        <w:t>El ser humano puede recordar hasta 7 (±2) elementos en su memoria a corto plazo.</w:t>
      </w:r>
    </w:p>
    <w:p w:rsidR="00A72BBB" w:rsidRDefault="00A72BBB" w:rsidP="00A72BBB">
      <w:pPr>
        <w:tabs>
          <w:tab w:val="left" w:pos="2695"/>
        </w:tabs>
        <w:jc w:val="both"/>
        <w:rPr>
          <w:rFonts w:ascii="Arial" w:hAnsi="Arial" w:cs="Arial"/>
          <w:lang w:val="es-MX" w:eastAsia="es-MX"/>
        </w:rPr>
      </w:pPr>
    </w:p>
    <w:p w:rsidR="00A72BBB" w:rsidRDefault="00A72BBB" w:rsidP="00A72BBB">
      <w:pPr>
        <w:tabs>
          <w:tab w:val="left" w:pos="2695"/>
        </w:tabs>
        <w:jc w:val="both"/>
        <w:rPr>
          <w:rFonts w:ascii="Arial" w:hAnsi="Arial" w:cs="Arial"/>
          <w:lang w:val="es-MX" w:eastAsia="es-MX"/>
        </w:rPr>
      </w:pPr>
    </w:p>
    <w:p w:rsidR="00A72BBB" w:rsidRDefault="00A72BBB" w:rsidP="00A72BBB">
      <w:pPr>
        <w:tabs>
          <w:tab w:val="left" w:pos="2695"/>
        </w:tabs>
        <w:jc w:val="both"/>
        <w:rPr>
          <w:rFonts w:ascii="Arial" w:hAnsi="Arial" w:cs="Arial"/>
          <w:lang w:val="es-MX" w:eastAsia="es-MX"/>
        </w:rPr>
      </w:pPr>
    </w:p>
    <w:p w:rsidR="00A72BBB" w:rsidRDefault="00A72BBB" w:rsidP="00A72BBB">
      <w:pPr>
        <w:tabs>
          <w:tab w:val="left" w:pos="2695"/>
        </w:tabs>
        <w:jc w:val="both"/>
        <w:rPr>
          <w:rFonts w:ascii="Arial" w:hAnsi="Arial" w:cs="Arial"/>
          <w:lang w:val="es-MX" w:eastAsia="es-MX"/>
        </w:rPr>
      </w:pPr>
    </w:p>
    <w:p w:rsidR="00A72BBB" w:rsidRDefault="00A72BBB" w:rsidP="00A72BBB">
      <w:pPr>
        <w:tabs>
          <w:tab w:val="left" w:pos="2695"/>
        </w:tabs>
        <w:jc w:val="both"/>
        <w:rPr>
          <w:rFonts w:ascii="Arial" w:hAnsi="Arial" w:cs="Arial"/>
          <w:lang w:val="es-MX" w:eastAsia="es-MX"/>
        </w:rPr>
      </w:pPr>
    </w:p>
    <w:p w:rsidR="00A72BBB" w:rsidRDefault="00A72BBB" w:rsidP="00A72BBB">
      <w:pPr>
        <w:tabs>
          <w:tab w:val="left" w:pos="2695"/>
        </w:tabs>
        <w:jc w:val="both"/>
        <w:rPr>
          <w:rFonts w:ascii="Arial" w:hAnsi="Arial" w:cs="Arial"/>
          <w:lang w:val="es-MX" w:eastAsia="es-MX"/>
        </w:rPr>
      </w:pPr>
    </w:p>
    <w:p w:rsidR="00A72BBB" w:rsidRDefault="00A72BBB" w:rsidP="00A72BBB">
      <w:pPr>
        <w:tabs>
          <w:tab w:val="left" w:pos="2695"/>
        </w:tabs>
        <w:jc w:val="both"/>
        <w:rPr>
          <w:rFonts w:ascii="Arial" w:hAnsi="Arial" w:cs="Arial"/>
          <w:lang w:val="es-MX" w:eastAsia="es-MX"/>
        </w:rPr>
      </w:pPr>
    </w:p>
    <w:p w:rsidR="00A72BBB" w:rsidRDefault="00A72BBB" w:rsidP="00A72BBB">
      <w:pPr>
        <w:tabs>
          <w:tab w:val="left" w:pos="2695"/>
        </w:tabs>
        <w:jc w:val="both"/>
        <w:rPr>
          <w:rFonts w:ascii="Arial" w:hAnsi="Arial" w:cs="Arial"/>
          <w:lang w:val="es-MX" w:eastAsia="es-MX"/>
        </w:rPr>
      </w:pPr>
    </w:p>
    <w:p w:rsidR="008E0546" w:rsidRDefault="00A72BBB" w:rsidP="008E0546">
      <w:pPr>
        <w:pStyle w:val="Ttulo1"/>
      </w:pPr>
      <w:r w:rsidRPr="00A72BBB">
        <w:lastRenderedPageBreak/>
        <w:t>Principios de Usabilidad y Heurística</w:t>
      </w:r>
    </w:p>
    <w:p w:rsidR="008E0546" w:rsidRPr="008E0546" w:rsidRDefault="008E0546" w:rsidP="008E0546">
      <w:pPr>
        <w:tabs>
          <w:tab w:val="left" w:pos="2695"/>
        </w:tabs>
        <w:jc w:val="both"/>
        <w:rPr>
          <w:rFonts w:ascii="Arial" w:hAnsi="Arial" w:cs="Arial"/>
          <w:lang w:val="es-MX" w:eastAsia="es-MX"/>
        </w:rPr>
      </w:pPr>
      <w:r w:rsidRPr="008E0546">
        <w:rPr>
          <w:rFonts w:ascii="Arial" w:hAnsi="Arial" w:cs="Arial"/>
          <w:lang w:val="es-MX" w:eastAsia="es-MX"/>
        </w:rPr>
        <w:t>1- Visibilidad del estado del sistema: el usuario debería saber que está pasando en cada interacción con el producto (cargando, guardando, errores). Debe recibir un feedback del estado del producto.</w:t>
      </w:r>
    </w:p>
    <w:p w:rsidR="008E0546" w:rsidRDefault="008E0546" w:rsidP="008E0546">
      <w:pPr>
        <w:tabs>
          <w:tab w:val="left" w:pos="2695"/>
        </w:tabs>
        <w:jc w:val="center"/>
      </w:pPr>
      <w:r w:rsidRPr="008E0546">
        <w:rPr>
          <w:rFonts w:ascii="Arial" w:hAnsi="Arial" w:cs="Arial"/>
          <w:lang w:val="es-MX" w:eastAsia="es-MX"/>
        </w:rPr>
        <w:drawing>
          <wp:inline distT="0" distB="0" distL="0" distR="0" wp14:anchorId="1A32745E" wp14:editId="52B29B57">
            <wp:extent cx="2198077" cy="928498"/>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2873" cy="934748"/>
                    </a:xfrm>
                    <a:prstGeom prst="rect">
                      <a:avLst/>
                    </a:prstGeom>
                  </pic:spPr>
                </pic:pic>
              </a:graphicData>
            </a:graphic>
          </wp:inline>
        </w:drawing>
      </w:r>
      <w:r>
        <w:t xml:space="preserve"> </w:t>
      </w:r>
      <w:r w:rsidRPr="008E0546">
        <w:drawing>
          <wp:inline distT="0" distB="0" distL="0" distR="0" wp14:anchorId="6F908B10" wp14:editId="3A3C5AED">
            <wp:extent cx="2338754" cy="993805"/>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2931" cy="999829"/>
                    </a:xfrm>
                    <a:prstGeom prst="rect">
                      <a:avLst/>
                    </a:prstGeom>
                  </pic:spPr>
                </pic:pic>
              </a:graphicData>
            </a:graphic>
          </wp:inline>
        </w:drawing>
      </w:r>
    </w:p>
    <w:p w:rsidR="008E0546" w:rsidRPr="008E0546" w:rsidRDefault="008E0546" w:rsidP="008E0546">
      <w:pPr>
        <w:tabs>
          <w:tab w:val="left" w:pos="2695"/>
        </w:tabs>
        <w:jc w:val="both"/>
        <w:rPr>
          <w:rFonts w:ascii="Arial" w:hAnsi="Arial" w:cs="Arial"/>
        </w:rPr>
      </w:pPr>
      <w:r w:rsidRPr="008E0546">
        <w:rPr>
          <w:rFonts w:ascii="Arial" w:hAnsi="Arial" w:cs="Arial"/>
        </w:rPr>
        <w:t>2- Relación producto y mundo real: El usuario no debería tener dudas al momento de interactuar con el sistema, se le debe brindar toda la información para que pueda operar el sistema.</w:t>
      </w:r>
    </w:p>
    <w:p w:rsidR="008E0546" w:rsidRDefault="008E0546" w:rsidP="008E0546">
      <w:pPr>
        <w:tabs>
          <w:tab w:val="left" w:pos="2695"/>
        </w:tabs>
        <w:jc w:val="center"/>
        <w:rPr>
          <w:rFonts w:ascii="Arial" w:hAnsi="Arial" w:cs="Arial"/>
          <w:lang w:val="es-MX" w:eastAsia="es-MX"/>
        </w:rPr>
      </w:pPr>
      <w:r w:rsidRPr="008E0546">
        <w:rPr>
          <w:rFonts w:ascii="Arial" w:hAnsi="Arial" w:cs="Arial"/>
          <w:lang w:val="es-MX" w:eastAsia="es-MX"/>
        </w:rPr>
        <w:drawing>
          <wp:inline distT="0" distB="0" distL="0" distR="0" wp14:anchorId="47613B0F" wp14:editId="0A8B3894">
            <wp:extent cx="2244969" cy="2615634"/>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7573" cy="2618668"/>
                    </a:xfrm>
                    <a:prstGeom prst="rect">
                      <a:avLst/>
                    </a:prstGeom>
                  </pic:spPr>
                </pic:pic>
              </a:graphicData>
            </a:graphic>
          </wp:inline>
        </w:drawing>
      </w:r>
    </w:p>
    <w:p w:rsidR="008E0546" w:rsidRDefault="008E0546" w:rsidP="008E0546">
      <w:pPr>
        <w:tabs>
          <w:tab w:val="left" w:pos="2695"/>
        </w:tabs>
        <w:jc w:val="both"/>
        <w:rPr>
          <w:rFonts w:ascii="Arial" w:hAnsi="Arial" w:cs="Arial"/>
          <w:lang w:val="es-MX" w:eastAsia="es-MX"/>
        </w:rPr>
      </w:pPr>
      <w:r w:rsidRPr="008E0546">
        <w:rPr>
          <w:rFonts w:ascii="Arial" w:hAnsi="Arial" w:cs="Arial"/>
          <w:lang w:val="es-MX" w:eastAsia="es-MX"/>
        </w:rPr>
        <w:t>3- Control y libertad del usuario: El usuario debe poder cancelar o salir de un proceso, sin finalizarlo y sin compromisos.</w:t>
      </w:r>
    </w:p>
    <w:p w:rsidR="008E0546" w:rsidRDefault="008E0546" w:rsidP="008E0546">
      <w:pPr>
        <w:tabs>
          <w:tab w:val="left" w:pos="2695"/>
        </w:tabs>
        <w:jc w:val="center"/>
        <w:rPr>
          <w:rFonts w:ascii="Arial" w:hAnsi="Arial" w:cs="Arial"/>
          <w:lang w:val="es-MX" w:eastAsia="es-MX"/>
        </w:rPr>
      </w:pPr>
      <w:r w:rsidRPr="008E0546">
        <w:rPr>
          <w:rFonts w:ascii="Arial" w:hAnsi="Arial" w:cs="Arial"/>
          <w:lang w:val="es-MX" w:eastAsia="es-MX"/>
        </w:rPr>
        <w:drawing>
          <wp:inline distT="0" distB="0" distL="0" distR="0" wp14:anchorId="5BBE63F9" wp14:editId="679DFE8C">
            <wp:extent cx="2491154" cy="2555859"/>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6121" cy="2560955"/>
                    </a:xfrm>
                    <a:prstGeom prst="rect">
                      <a:avLst/>
                    </a:prstGeom>
                  </pic:spPr>
                </pic:pic>
              </a:graphicData>
            </a:graphic>
          </wp:inline>
        </w:drawing>
      </w:r>
    </w:p>
    <w:p w:rsidR="008E0546" w:rsidRDefault="008E0546" w:rsidP="008E0546">
      <w:pPr>
        <w:tabs>
          <w:tab w:val="left" w:pos="2695"/>
        </w:tabs>
        <w:jc w:val="both"/>
        <w:rPr>
          <w:rFonts w:ascii="Arial" w:hAnsi="Arial" w:cs="Arial"/>
          <w:lang w:val="es-MX" w:eastAsia="es-MX"/>
        </w:rPr>
      </w:pPr>
      <w:r w:rsidRPr="008E0546">
        <w:rPr>
          <w:rFonts w:ascii="Arial" w:hAnsi="Arial" w:cs="Arial"/>
          <w:lang w:val="es-MX" w:eastAsia="es-MX"/>
        </w:rPr>
        <w:lastRenderedPageBreak/>
        <w:t>4- Consistencia: En el diseño de los bloques visuales del flujo del sistema, tratar de llevar un patrón en todos los elementos del sistema</w:t>
      </w:r>
      <w:r>
        <w:rPr>
          <w:rFonts w:ascii="Arial" w:hAnsi="Arial" w:cs="Arial"/>
          <w:lang w:val="es-MX" w:eastAsia="es-MX"/>
        </w:rPr>
        <w:t>, para evitar que los usuarios se confundan</w:t>
      </w:r>
      <w:r w:rsidRPr="008E0546">
        <w:rPr>
          <w:rFonts w:ascii="Arial" w:hAnsi="Arial" w:cs="Arial"/>
          <w:lang w:val="es-MX" w:eastAsia="es-MX"/>
        </w:rPr>
        <w:t>.</w:t>
      </w:r>
    </w:p>
    <w:p w:rsidR="008E0546" w:rsidRDefault="008E0546" w:rsidP="008E0546">
      <w:pPr>
        <w:tabs>
          <w:tab w:val="left" w:pos="2695"/>
        </w:tabs>
        <w:jc w:val="center"/>
        <w:rPr>
          <w:rFonts w:ascii="Arial" w:hAnsi="Arial" w:cs="Arial"/>
          <w:lang w:val="es-MX" w:eastAsia="es-MX"/>
        </w:rPr>
      </w:pPr>
      <w:r w:rsidRPr="008E0546">
        <w:rPr>
          <w:rFonts w:ascii="Arial" w:hAnsi="Arial" w:cs="Arial"/>
          <w:lang w:val="es-MX" w:eastAsia="es-MX"/>
        </w:rPr>
        <w:drawing>
          <wp:inline distT="0" distB="0" distL="0" distR="0" wp14:anchorId="6A71BCD7" wp14:editId="345C9E32">
            <wp:extent cx="3405554" cy="2073061"/>
            <wp:effectExtent l="0" t="0" r="4445"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0914" cy="2076324"/>
                    </a:xfrm>
                    <a:prstGeom prst="rect">
                      <a:avLst/>
                    </a:prstGeom>
                  </pic:spPr>
                </pic:pic>
              </a:graphicData>
            </a:graphic>
          </wp:inline>
        </w:drawing>
      </w:r>
    </w:p>
    <w:p w:rsidR="008E0546" w:rsidRDefault="008E0546" w:rsidP="008E0546">
      <w:pPr>
        <w:tabs>
          <w:tab w:val="left" w:pos="2695"/>
        </w:tabs>
        <w:jc w:val="both"/>
        <w:rPr>
          <w:rFonts w:ascii="Arial" w:hAnsi="Arial" w:cs="Arial"/>
          <w:lang w:val="es-MX" w:eastAsia="es-MX"/>
        </w:rPr>
      </w:pPr>
      <w:r w:rsidRPr="008E0546">
        <w:rPr>
          <w:rFonts w:ascii="Arial" w:hAnsi="Arial" w:cs="Arial"/>
          <w:lang w:val="es-MX" w:eastAsia="es-MX"/>
        </w:rPr>
        <w:t>5- Prevención de errores: Proveer instrucciones claras de lo que se espera que el usuario realice dentro de nuestro producto.</w:t>
      </w:r>
    </w:p>
    <w:p w:rsidR="008E0546" w:rsidRDefault="008E0546" w:rsidP="008E0546">
      <w:pPr>
        <w:tabs>
          <w:tab w:val="left" w:pos="2695"/>
        </w:tabs>
        <w:jc w:val="center"/>
        <w:rPr>
          <w:rFonts w:ascii="Arial" w:hAnsi="Arial" w:cs="Arial"/>
          <w:lang w:val="es-MX" w:eastAsia="es-MX"/>
        </w:rPr>
      </w:pPr>
      <w:r w:rsidRPr="008E0546">
        <w:rPr>
          <w:rFonts w:ascii="Arial" w:hAnsi="Arial" w:cs="Arial"/>
          <w:lang w:val="es-MX" w:eastAsia="es-MX"/>
        </w:rPr>
        <w:drawing>
          <wp:inline distT="0" distB="0" distL="0" distR="0" wp14:anchorId="1D215398" wp14:editId="3306BABB">
            <wp:extent cx="2555240" cy="229186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5743"/>
                    <a:stretch/>
                  </pic:blipFill>
                  <pic:spPr bwMode="auto">
                    <a:xfrm>
                      <a:off x="0" y="0"/>
                      <a:ext cx="2560723" cy="2296780"/>
                    </a:xfrm>
                    <a:prstGeom prst="rect">
                      <a:avLst/>
                    </a:prstGeom>
                    <a:ln>
                      <a:noFill/>
                    </a:ln>
                    <a:extLst>
                      <a:ext uri="{53640926-AAD7-44D8-BBD7-CCE9431645EC}">
                        <a14:shadowObscured xmlns:a14="http://schemas.microsoft.com/office/drawing/2010/main"/>
                      </a:ext>
                    </a:extLst>
                  </pic:spPr>
                </pic:pic>
              </a:graphicData>
            </a:graphic>
          </wp:inline>
        </w:drawing>
      </w:r>
    </w:p>
    <w:p w:rsidR="00EC3322" w:rsidRDefault="00EC3322" w:rsidP="00EC3322">
      <w:pPr>
        <w:tabs>
          <w:tab w:val="left" w:pos="2695"/>
        </w:tabs>
        <w:jc w:val="both"/>
        <w:rPr>
          <w:rFonts w:ascii="Arial" w:hAnsi="Arial" w:cs="Arial"/>
          <w:lang w:val="es-MX" w:eastAsia="es-MX"/>
        </w:rPr>
      </w:pPr>
      <w:r w:rsidRPr="00EC3322">
        <w:rPr>
          <w:rFonts w:ascii="Arial" w:hAnsi="Arial" w:cs="Arial"/>
          <w:lang w:val="es-MX" w:eastAsia="es-MX"/>
        </w:rPr>
        <w:t>6- Reconocer antes de recordar: Entregar información valiosa al usuario y además proveer una forma en que el usuario pueda revisarla cuando la necesite sin acudir a su memoria.</w:t>
      </w:r>
    </w:p>
    <w:p w:rsidR="00EC3322" w:rsidRDefault="00EC3322" w:rsidP="00EC3322">
      <w:pPr>
        <w:tabs>
          <w:tab w:val="left" w:pos="2695"/>
        </w:tabs>
        <w:jc w:val="center"/>
        <w:rPr>
          <w:rFonts w:ascii="Arial" w:hAnsi="Arial" w:cs="Arial"/>
          <w:lang w:val="es-MX" w:eastAsia="es-MX"/>
        </w:rPr>
      </w:pPr>
      <w:r w:rsidRPr="00EC3322">
        <w:rPr>
          <w:rFonts w:ascii="Arial" w:hAnsi="Arial" w:cs="Arial"/>
          <w:lang w:val="es-MX" w:eastAsia="es-MX"/>
        </w:rPr>
        <w:drawing>
          <wp:inline distT="0" distB="0" distL="0" distR="0" wp14:anchorId="66AA4E37" wp14:editId="1C2BAC93">
            <wp:extent cx="2010507" cy="2693163"/>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4700" cy="2712175"/>
                    </a:xfrm>
                    <a:prstGeom prst="rect">
                      <a:avLst/>
                    </a:prstGeom>
                  </pic:spPr>
                </pic:pic>
              </a:graphicData>
            </a:graphic>
          </wp:inline>
        </w:drawing>
      </w:r>
    </w:p>
    <w:p w:rsidR="00EC3322" w:rsidRDefault="00EC3322" w:rsidP="00EC3322">
      <w:pPr>
        <w:tabs>
          <w:tab w:val="left" w:pos="2695"/>
        </w:tabs>
        <w:jc w:val="both"/>
        <w:rPr>
          <w:rFonts w:ascii="Arial" w:hAnsi="Arial" w:cs="Arial"/>
          <w:lang w:val="es-MX" w:eastAsia="es-MX"/>
        </w:rPr>
      </w:pPr>
      <w:r w:rsidRPr="00EC3322">
        <w:rPr>
          <w:rFonts w:ascii="Arial" w:hAnsi="Arial" w:cs="Arial"/>
          <w:lang w:val="es-MX" w:eastAsia="es-MX"/>
        </w:rPr>
        <w:lastRenderedPageBreak/>
        <w:t>7- Flexibilidad y eficiencia de uso: Entregar una interfaz capaz de satisfacer a usuarios avanzados y no avanzados. Permitir el uso del producto sin necesidad de conocimientos especializados.</w:t>
      </w:r>
    </w:p>
    <w:p w:rsidR="00EC3322" w:rsidRDefault="00EC3322" w:rsidP="00EC3322">
      <w:pPr>
        <w:tabs>
          <w:tab w:val="left" w:pos="2695"/>
        </w:tabs>
        <w:jc w:val="center"/>
        <w:rPr>
          <w:rFonts w:ascii="Arial" w:hAnsi="Arial" w:cs="Arial"/>
          <w:lang w:val="es-MX" w:eastAsia="es-MX"/>
        </w:rPr>
      </w:pPr>
      <w:r w:rsidRPr="00EC3322">
        <w:rPr>
          <w:rFonts w:ascii="Arial" w:hAnsi="Arial" w:cs="Arial"/>
          <w:lang w:val="es-MX" w:eastAsia="es-MX"/>
        </w:rPr>
        <w:drawing>
          <wp:inline distT="0" distB="0" distL="0" distR="0" wp14:anchorId="324E5A97" wp14:editId="50F2B924">
            <wp:extent cx="2983524" cy="1206034"/>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11707" cy="1217427"/>
                    </a:xfrm>
                    <a:prstGeom prst="rect">
                      <a:avLst/>
                    </a:prstGeom>
                  </pic:spPr>
                </pic:pic>
              </a:graphicData>
            </a:graphic>
          </wp:inline>
        </w:drawing>
      </w:r>
    </w:p>
    <w:p w:rsidR="00EC3322" w:rsidRDefault="00EC3322" w:rsidP="00EC3322">
      <w:pPr>
        <w:tabs>
          <w:tab w:val="left" w:pos="2695"/>
        </w:tabs>
        <w:jc w:val="both"/>
        <w:rPr>
          <w:rFonts w:ascii="Arial" w:hAnsi="Arial" w:cs="Arial"/>
          <w:lang w:val="es-MX" w:eastAsia="es-MX"/>
        </w:rPr>
      </w:pPr>
      <w:r w:rsidRPr="00EC3322">
        <w:rPr>
          <w:rFonts w:ascii="Arial" w:hAnsi="Arial" w:cs="Arial"/>
          <w:lang w:val="es-MX" w:eastAsia="es-MX"/>
        </w:rPr>
        <w:t>8- Diseño estético y minimalista: no saturar de contenido al usuario, mostrar únicamente el contenido relevante para cada vista o cada acción que el usuario ha decidido acceder. No poner elementos que distraigan al usuario del objetivo de la vista.</w:t>
      </w:r>
    </w:p>
    <w:p w:rsidR="00EC3322" w:rsidRDefault="00EC3322" w:rsidP="00EC3322">
      <w:pPr>
        <w:tabs>
          <w:tab w:val="left" w:pos="2695"/>
        </w:tabs>
        <w:jc w:val="center"/>
        <w:rPr>
          <w:rFonts w:ascii="Arial" w:hAnsi="Arial" w:cs="Arial"/>
          <w:lang w:val="es-MX" w:eastAsia="es-MX"/>
        </w:rPr>
      </w:pPr>
      <w:r w:rsidRPr="00EC3322">
        <w:rPr>
          <w:rFonts w:ascii="Arial" w:hAnsi="Arial" w:cs="Arial"/>
          <w:lang w:val="es-MX" w:eastAsia="es-MX"/>
        </w:rPr>
        <w:drawing>
          <wp:inline distT="0" distB="0" distL="0" distR="0" wp14:anchorId="4EE8DBF6" wp14:editId="7C1517AF">
            <wp:extent cx="3329354" cy="1998646"/>
            <wp:effectExtent l="0" t="0" r="4445"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7009" cy="2015248"/>
                    </a:xfrm>
                    <a:prstGeom prst="rect">
                      <a:avLst/>
                    </a:prstGeom>
                  </pic:spPr>
                </pic:pic>
              </a:graphicData>
            </a:graphic>
          </wp:inline>
        </w:drawing>
      </w:r>
    </w:p>
    <w:p w:rsidR="00EC3322" w:rsidRDefault="00EC3322" w:rsidP="00EC3322">
      <w:pPr>
        <w:tabs>
          <w:tab w:val="left" w:pos="2695"/>
        </w:tabs>
        <w:jc w:val="both"/>
        <w:rPr>
          <w:rFonts w:ascii="Arial" w:hAnsi="Arial" w:cs="Arial"/>
          <w:lang w:val="es-MX" w:eastAsia="es-MX"/>
        </w:rPr>
      </w:pPr>
      <w:r w:rsidRPr="00EC3322">
        <w:rPr>
          <w:rFonts w:ascii="Arial" w:hAnsi="Arial" w:cs="Arial"/>
          <w:lang w:val="es-MX" w:eastAsia="es-MX"/>
        </w:rPr>
        <w:t>9- ayudar al usuario a reconocer y corregir errores: Dar información al usuario de lo que está generando errores o inconsistencias en el sistema.</w:t>
      </w:r>
    </w:p>
    <w:p w:rsidR="00EC3322" w:rsidRDefault="00EC3322" w:rsidP="00EC3322">
      <w:pPr>
        <w:tabs>
          <w:tab w:val="left" w:pos="2695"/>
        </w:tabs>
        <w:jc w:val="center"/>
        <w:rPr>
          <w:rFonts w:ascii="Arial" w:hAnsi="Arial" w:cs="Arial"/>
          <w:lang w:val="es-MX" w:eastAsia="es-MX"/>
        </w:rPr>
      </w:pPr>
      <w:r w:rsidRPr="00EC3322">
        <w:rPr>
          <w:rFonts w:ascii="Arial" w:hAnsi="Arial" w:cs="Arial"/>
          <w:lang w:val="es-MX" w:eastAsia="es-MX"/>
        </w:rPr>
        <w:drawing>
          <wp:inline distT="0" distB="0" distL="0" distR="0" wp14:anchorId="350EF913" wp14:editId="331DF985">
            <wp:extent cx="3663461" cy="1292581"/>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5503" cy="1300358"/>
                    </a:xfrm>
                    <a:prstGeom prst="rect">
                      <a:avLst/>
                    </a:prstGeom>
                  </pic:spPr>
                </pic:pic>
              </a:graphicData>
            </a:graphic>
          </wp:inline>
        </w:drawing>
      </w:r>
    </w:p>
    <w:p w:rsidR="00EC3322" w:rsidRDefault="00EC3322" w:rsidP="00EC3322">
      <w:pPr>
        <w:tabs>
          <w:tab w:val="left" w:pos="2695"/>
        </w:tabs>
        <w:jc w:val="both"/>
        <w:rPr>
          <w:rFonts w:ascii="Arial" w:hAnsi="Arial" w:cs="Arial"/>
          <w:lang w:val="es-MX" w:eastAsia="es-MX"/>
        </w:rPr>
      </w:pPr>
      <w:r w:rsidRPr="00EC3322">
        <w:rPr>
          <w:rFonts w:ascii="Arial" w:hAnsi="Arial" w:cs="Arial"/>
          <w:lang w:val="es-MX" w:eastAsia="es-MX"/>
        </w:rPr>
        <w:t>10- Ayuda y documentación: Detectar las dudas más comunes de los usuarios a la hora de usar nuestro producto y proveer información que pueda resolverlas de manera inmediata.</w:t>
      </w:r>
    </w:p>
    <w:p w:rsidR="00EC3322" w:rsidRDefault="00EC3322" w:rsidP="00EC3322">
      <w:pPr>
        <w:tabs>
          <w:tab w:val="left" w:pos="2695"/>
        </w:tabs>
        <w:jc w:val="center"/>
        <w:rPr>
          <w:rFonts w:ascii="Arial" w:hAnsi="Arial" w:cs="Arial"/>
          <w:lang w:val="es-MX" w:eastAsia="es-MX"/>
        </w:rPr>
      </w:pPr>
      <w:r w:rsidRPr="00EC3322">
        <w:rPr>
          <w:rFonts w:ascii="Arial" w:hAnsi="Arial" w:cs="Arial"/>
          <w:lang w:val="es-MX" w:eastAsia="es-MX"/>
        </w:rPr>
        <w:drawing>
          <wp:inline distT="0" distB="0" distL="0" distR="0" wp14:anchorId="3089D4EC" wp14:editId="5ABF9F68">
            <wp:extent cx="3760251" cy="164123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9018" cy="1653787"/>
                    </a:xfrm>
                    <a:prstGeom prst="rect">
                      <a:avLst/>
                    </a:prstGeom>
                  </pic:spPr>
                </pic:pic>
              </a:graphicData>
            </a:graphic>
          </wp:inline>
        </w:drawing>
      </w:r>
    </w:p>
    <w:p w:rsidR="00417307" w:rsidRPr="00417307" w:rsidRDefault="00417307" w:rsidP="00417307">
      <w:pPr>
        <w:pStyle w:val="Puesto"/>
        <w:rPr>
          <w:lang w:val="es-MX"/>
        </w:rPr>
      </w:pPr>
      <w:r>
        <w:lastRenderedPageBreak/>
        <w:t>inicio del proyecto del curso</w:t>
      </w:r>
    </w:p>
    <w:p w:rsidR="006050C3" w:rsidRDefault="006050C3" w:rsidP="006050C3">
      <w:pPr>
        <w:pStyle w:val="Ttulo1"/>
      </w:pPr>
      <w:r>
        <w:t>Kickoff del proyecto del curso</w:t>
      </w:r>
    </w:p>
    <w:p w:rsidR="006050C3" w:rsidRPr="006050C3" w:rsidRDefault="006050C3" w:rsidP="006050C3">
      <w:r>
        <w:t>Pain Points</w:t>
      </w:r>
    </w:p>
    <w:p w:rsidR="006050C3" w:rsidRPr="006050C3" w:rsidRDefault="006050C3" w:rsidP="006050C3">
      <w:pPr>
        <w:tabs>
          <w:tab w:val="left" w:pos="2695"/>
        </w:tabs>
        <w:rPr>
          <w:rFonts w:ascii="Arial" w:hAnsi="Arial" w:cs="Arial"/>
          <w:sz w:val="20"/>
          <w:lang w:val="es-MX" w:eastAsia="es-MX"/>
        </w:rPr>
      </w:pPr>
      <w:r w:rsidRPr="006050C3">
        <w:rPr>
          <w:rFonts w:ascii="Arial" w:hAnsi="Arial" w:cs="Arial"/>
          <w:sz w:val="20"/>
          <w:lang w:val="es-MX" w:eastAsia="es-MX"/>
        </w:rPr>
        <w:t>1. Es difícil utilizar la búsqueda y los filtr</w:t>
      </w:r>
      <w:r>
        <w:rPr>
          <w:rFonts w:ascii="Arial" w:hAnsi="Arial" w:cs="Arial"/>
          <w:sz w:val="20"/>
          <w:lang w:val="es-MX" w:eastAsia="es-MX"/>
        </w:rPr>
        <w:t>os de la mayoría de los sitios.</w:t>
      </w:r>
      <w:r>
        <w:rPr>
          <w:rFonts w:ascii="Arial" w:hAnsi="Arial" w:cs="Arial"/>
          <w:sz w:val="20"/>
          <w:lang w:val="es-MX" w:eastAsia="es-MX"/>
        </w:rPr>
        <w:tab/>
      </w:r>
      <w:r>
        <w:rPr>
          <w:rFonts w:ascii="Arial" w:hAnsi="Arial" w:cs="Arial"/>
          <w:sz w:val="20"/>
          <w:lang w:val="es-MX" w:eastAsia="es-MX"/>
        </w:rPr>
        <w:tab/>
      </w:r>
      <w:r>
        <w:rPr>
          <w:rFonts w:ascii="Arial" w:hAnsi="Arial" w:cs="Arial"/>
          <w:sz w:val="20"/>
          <w:lang w:val="es-MX" w:eastAsia="es-MX"/>
        </w:rPr>
        <w:tab/>
        <w:t xml:space="preserve">               </w:t>
      </w:r>
      <w:r w:rsidRPr="006050C3">
        <w:rPr>
          <w:rFonts w:ascii="Arial" w:hAnsi="Arial" w:cs="Arial"/>
          <w:sz w:val="20"/>
          <w:lang w:val="es-MX" w:eastAsia="es-MX"/>
        </w:rPr>
        <w:t>“No obtengo los resultados que quiero.”</w:t>
      </w:r>
    </w:p>
    <w:p w:rsidR="006050C3" w:rsidRPr="006050C3" w:rsidRDefault="006050C3" w:rsidP="006050C3">
      <w:pPr>
        <w:tabs>
          <w:tab w:val="left" w:pos="2695"/>
        </w:tabs>
        <w:rPr>
          <w:rFonts w:ascii="Arial" w:hAnsi="Arial" w:cs="Arial"/>
          <w:sz w:val="20"/>
          <w:lang w:val="es-MX" w:eastAsia="es-MX"/>
        </w:rPr>
      </w:pPr>
      <w:r w:rsidRPr="006050C3">
        <w:rPr>
          <w:rFonts w:ascii="Arial" w:hAnsi="Arial" w:cs="Arial"/>
          <w:sz w:val="20"/>
          <w:lang w:val="es-MX" w:eastAsia="es-MX"/>
        </w:rPr>
        <w:t>2. Los filtros son</w:t>
      </w:r>
      <w:r>
        <w:rPr>
          <w:rFonts w:ascii="Arial" w:hAnsi="Arial" w:cs="Arial"/>
          <w:sz w:val="20"/>
          <w:lang w:val="es-MX" w:eastAsia="es-MX"/>
        </w:rPr>
        <w:t xml:space="preserve"> pobres o no son los adecuados.                                                                                                                  </w:t>
      </w:r>
      <w:r w:rsidRPr="006050C3">
        <w:rPr>
          <w:rFonts w:ascii="Arial" w:hAnsi="Arial" w:cs="Arial"/>
          <w:sz w:val="20"/>
          <w:lang w:val="es-MX" w:eastAsia="es-MX"/>
        </w:rPr>
        <w:t xml:space="preserve">“No puedo filtrar </w:t>
      </w:r>
      <w:r>
        <w:rPr>
          <w:rFonts w:ascii="Arial" w:hAnsi="Arial" w:cs="Arial"/>
          <w:sz w:val="20"/>
          <w:lang w:val="es-MX" w:eastAsia="es-MX"/>
        </w:rPr>
        <w:t xml:space="preserve">por mascotas, amenidades, etc.” </w:t>
      </w:r>
      <w:r w:rsidRPr="006050C3">
        <w:rPr>
          <w:rFonts w:ascii="Arial" w:hAnsi="Arial" w:cs="Arial"/>
          <w:sz w:val="20"/>
          <w:lang w:val="es-MX" w:eastAsia="es-MX"/>
        </w:rPr>
        <w:t>“Algunos filtros son difíciles de usar, y no me dan buenos resultados”</w:t>
      </w:r>
    </w:p>
    <w:p w:rsidR="006050C3" w:rsidRPr="006050C3" w:rsidRDefault="006050C3" w:rsidP="006050C3">
      <w:pPr>
        <w:tabs>
          <w:tab w:val="left" w:pos="2695"/>
        </w:tabs>
        <w:rPr>
          <w:rFonts w:ascii="Arial" w:hAnsi="Arial" w:cs="Arial"/>
          <w:sz w:val="20"/>
          <w:lang w:val="es-MX" w:eastAsia="es-MX"/>
        </w:rPr>
      </w:pPr>
      <w:r w:rsidRPr="006050C3">
        <w:rPr>
          <w:rFonts w:ascii="Arial" w:hAnsi="Arial" w:cs="Arial"/>
          <w:sz w:val="20"/>
          <w:lang w:val="es-MX" w:eastAsia="es-MX"/>
        </w:rPr>
        <w:t xml:space="preserve">3. La información que se muestra acerca del departamento </w:t>
      </w:r>
      <w:r>
        <w:rPr>
          <w:rFonts w:ascii="Arial" w:hAnsi="Arial" w:cs="Arial"/>
          <w:sz w:val="20"/>
          <w:lang w:val="es-MX" w:eastAsia="es-MX"/>
        </w:rPr>
        <w:t xml:space="preserve">en el listado no es suficiente.                      </w:t>
      </w:r>
      <w:r w:rsidRPr="006050C3">
        <w:rPr>
          <w:rFonts w:ascii="Arial" w:hAnsi="Arial" w:cs="Arial"/>
          <w:sz w:val="20"/>
          <w:lang w:val="es-MX" w:eastAsia="es-MX"/>
        </w:rPr>
        <w:t>“No puedo ver datos como metros cuadrados, recámara</w:t>
      </w:r>
      <w:r>
        <w:rPr>
          <w:rFonts w:ascii="Arial" w:hAnsi="Arial" w:cs="Arial"/>
          <w:sz w:val="20"/>
          <w:lang w:val="es-MX" w:eastAsia="es-MX"/>
        </w:rPr>
        <w:t xml:space="preserve">s… tengo que entrar para ver la </w:t>
      </w:r>
      <w:r w:rsidRPr="006050C3">
        <w:rPr>
          <w:rFonts w:ascii="Arial" w:hAnsi="Arial" w:cs="Arial"/>
          <w:sz w:val="20"/>
          <w:lang w:val="es-MX" w:eastAsia="es-MX"/>
        </w:rPr>
        <w:t>información”.</w:t>
      </w:r>
    </w:p>
    <w:p w:rsidR="006050C3" w:rsidRPr="006050C3" w:rsidRDefault="006050C3" w:rsidP="006050C3">
      <w:pPr>
        <w:tabs>
          <w:tab w:val="left" w:pos="2695"/>
        </w:tabs>
        <w:rPr>
          <w:rFonts w:ascii="Arial" w:hAnsi="Arial" w:cs="Arial"/>
          <w:sz w:val="20"/>
          <w:lang w:val="es-MX" w:eastAsia="es-MX"/>
        </w:rPr>
      </w:pPr>
      <w:r w:rsidRPr="006050C3">
        <w:rPr>
          <w:rFonts w:ascii="Arial" w:hAnsi="Arial" w:cs="Arial"/>
          <w:sz w:val="20"/>
          <w:lang w:val="es-MX" w:eastAsia="es-MX"/>
        </w:rPr>
        <w:t>4. No todos los sitio</w:t>
      </w:r>
      <w:r>
        <w:rPr>
          <w:rFonts w:ascii="Arial" w:hAnsi="Arial" w:cs="Arial"/>
          <w:sz w:val="20"/>
          <w:lang w:val="es-MX" w:eastAsia="es-MX"/>
        </w:rPr>
        <w:t xml:space="preserve">s tienen visualización en mapa.                                                                                         </w:t>
      </w:r>
      <w:r w:rsidRPr="006050C3">
        <w:rPr>
          <w:rFonts w:ascii="Arial" w:hAnsi="Arial" w:cs="Arial"/>
          <w:sz w:val="20"/>
          <w:lang w:val="es-MX" w:eastAsia="es-MX"/>
        </w:rPr>
        <w:t>“Me gusta ver la ubicación general del departamento, ver qué cosas hay cerca.”</w:t>
      </w:r>
    </w:p>
    <w:p w:rsidR="006050C3" w:rsidRPr="006050C3" w:rsidRDefault="006050C3" w:rsidP="006050C3">
      <w:pPr>
        <w:tabs>
          <w:tab w:val="left" w:pos="2695"/>
        </w:tabs>
        <w:rPr>
          <w:rFonts w:ascii="Arial" w:hAnsi="Arial" w:cs="Arial"/>
          <w:sz w:val="20"/>
          <w:lang w:val="es-MX" w:eastAsia="es-MX"/>
        </w:rPr>
      </w:pPr>
      <w:r w:rsidRPr="006050C3">
        <w:rPr>
          <w:rFonts w:ascii="Arial" w:hAnsi="Arial" w:cs="Arial"/>
          <w:sz w:val="20"/>
          <w:lang w:val="es-MX" w:eastAsia="es-MX"/>
        </w:rPr>
        <w:t>5. No todos los sitios tienen opción de alertas de bús</w:t>
      </w:r>
      <w:r>
        <w:rPr>
          <w:rFonts w:ascii="Arial" w:hAnsi="Arial" w:cs="Arial"/>
          <w:sz w:val="20"/>
          <w:lang w:val="es-MX" w:eastAsia="es-MX"/>
        </w:rPr>
        <w:t xml:space="preserve">queda o guardar como favoritos.                                            </w:t>
      </w:r>
      <w:r w:rsidRPr="006050C3">
        <w:rPr>
          <w:rFonts w:ascii="Arial" w:hAnsi="Arial" w:cs="Arial"/>
          <w:sz w:val="20"/>
          <w:lang w:val="es-MX" w:eastAsia="es-MX"/>
        </w:rPr>
        <w:t>“Si estoy buscando depa, me gustaría enterarme cuando haya anuncios nuevos.”</w:t>
      </w:r>
    </w:p>
    <w:p w:rsidR="006050C3" w:rsidRPr="006050C3" w:rsidRDefault="006050C3" w:rsidP="006050C3">
      <w:pPr>
        <w:tabs>
          <w:tab w:val="left" w:pos="2695"/>
        </w:tabs>
        <w:rPr>
          <w:rFonts w:ascii="Arial" w:hAnsi="Arial" w:cs="Arial"/>
          <w:sz w:val="20"/>
          <w:lang w:val="es-MX" w:eastAsia="es-MX"/>
        </w:rPr>
      </w:pPr>
      <w:r w:rsidRPr="006050C3">
        <w:rPr>
          <w:rFonts w:ascii="Arial" w:hAnsi="Arial" w:cs="Arial"/>
          <w:sz w:val="20"/>
          <w:lang w:val="es-MX" w:eastAsia="es-MX"/>
        </w:rPr>
        <w:t>6. La información del anuncio no es suficiente. El u</w:t>
      </w:r>
      <w:r>
        <w:rPr>
          <w:rFonts w:ascii="Arial" w:hAnsi="Arial" w:cs="Arial"/>
          <w:sz w:val="20"/>
          <w:lang w:val="es-MX" w:eastAsia="es-MX"/>
        </w:rPr>
        <w:t xml:space="preserve">suario quiere asegurarse que el departamento es real.                                                                                                                                                                 </w:t>
      </w:r>
      <w:r w:rsidRPr="006050C3">
        <w:rPr>
          <w:rFonts w:ascii="Arial" w:hAnsi="Arial" w:cs="Arial"/>
          <w:sz w:val="20"/>
          <w:lang w:val="es-MX" w:eastAsia="es-MX"/>
        </w:rPr>
        <w:t>“Quiero saber los básicos, ver fotos, m</w:t>
      </w:r>
      <w:r>
        <w:rPr>
          <w:rFonts w:ascii="Arial" w:hAnsi="Arial" w:cs="Arial"/>
          <w:sz w:val="20"/>
          <w:lang w:val="es-MX" w:eastAsia="es-MX"/>
        </w:rPr>
        <w:t xml:space="preserve">apa… si tiene amenidades o no”.                                                    </w:t>
      </w:r>
      <w:r w:rsidRPr="006050C3">
        <w:rPr>
          <w:rFonts w:ascii="Arial" w:hAnsi="Arial" w:cs="Arial"/>
          <w:sz w:val="20"/>
          <w:lang w:val="es-MX" w:eastAsia="es-MX"/>
        </w:rPr>
        <w:t>“Me gusta ver fotos para hacerme a la idea de co</w:t>
      </w:r>
      <w:r>
        <w:rPr>
          <w:rFonts w:ascii="Arial" w:hAnsi="Arial" w:cs="Arial"/>
          <w:sz w:val="20"/>
          <w:lang w:val="es-MX" w:eastAsia="es-MX"/>
        </w:rPr>
        <w:t xml:space="preserve">mo es el departamento, y ver si </w:t>
      </w:r>
      <w:r w:rsidRPr="006050C3">
        <w:rPr>
          <w:rFonts w:ascii="Arial" w:hAnsi="Arial" w:cs="Arial"/>
          <w:sz w:val="20"/>
          <w:lang w:val="es-MX" w:eastAsia="es-MX"/>
        </w:rPr>
        <w:t>realmente vale la pena.”</w:t>
      </w:r>
    </w:p>
    <w:p w:rsidR="006050C3" w:rsidRPr="006050C3" w:rsidRDefault="006050C3" w:rsidP="006050C3">
      <w:pPr>
        <w:tabs>
          <w:tab w:val="left" w:pos="2695"/>
        </w:tabs>
        <w:rPr>
          <w:rFonts w:ascii="Arial" w:hAnsi="Arial" w:cs="Arial"/>
          <w:sz w:val="20"/>
          <w:lang w:val="es-MX" w:eastAsia="es-MX"/>
        </w:rPr>
      </w:pPr>
      <w:r w:rsidRPr="006050C3">
        <w:rPr>
          <w:rFonts w:ascii="Arial" w:hAnsi="Arial" w:cs="Arial"/>
          <w:sz w:val="20"/>
          <w:lang w:val="es-MX" w:eastAsia="es-MX"/>
        </w:rPr>
        <w:t>7. El proceso de rentar un dep</w:t>
      </w:r>
      <w:r>
        <w:rPr>
          <w:rFonts w:ascii="Arial" w:hAnsi="Arial" w:cs="Arial"/>
          <w:sz w:val="20"/>
          <w:lang w:val="es-MX" w:eastAsia="es-MX"/>
        </w:rPr>
        <w:t xml:space="preserve">artamento es tedioso y confuso.                                                             </w:t>
      </w:r>
      <w:r w:rsidRPr="006050C3">
        <w:rPr>
          <w:rFonts w:ascii="Arial" w:hAnsi="Arial" w:cs="Arial"/>
          <w:sz w:val="20"/>
          <w:lang w:val="es-MX" w:eastAsia="es-MX"/>
        </w:rPr>
        <w:t>“Piden muchos requisitos y si no tienes ava</w:t>
      </w:r>
      <w:r>
        <w:rPr>
          <w:rFonts w:ascii="Arial" w:hAnsi="Arial" w:cs="Arial"/>
          <w:sz w:val="20"/>
          <w:lang w:val="es-MX" w:eastAsia="es-MX"/>
        </w:rPr>
        <w:t xml:space="preserve">l a veces no hay alternativas.”                                             </w:t>
      </w:r>
      <w:r w:rsidRPr="006050C3">
        <w:rPr>
          <w:rFonts w:ascii="Arial" w:hAnsi="Arial" w:cs="Arial"/>
          <w:sz w:val="20"/>
          <w:lang w:val="es-MX" w:eastAsia="es-MX"/>
        </w:rPr>
        <w:t>“Sería bueno saber que papeles requieren antes de contactar al anunciante.”</w:t>
      </w:r>
    </w:p>
    <w:p w:rsidR="006050C3" w:rsidRPr="006050C3" w:rsidRDefault="006050C3" w:rsidP="006050C3">
      <w:pPr>
        <w:tabs>
          <w:tab w:val="left" w:pos="2695"/>
        </w:tabs>
        <w:rPr>
          <w:rFonts w:ascii="Arial" w:hAnsi="Arial" w:cs="Arial"/>
          <w:sz w:val="20"/>
          <w:lang w:val="es-MX" w:eastAsia="es-MX"/>
        </w:rPr>
      </w:pPr>
      <w:r w:rsidRPr="006050C3">
        <w:rPr>
          <w:rFonts w:ascii="Arial" w:hAnsi="Arial" w:cs="Arial"/>
          <w:sz w:val="20"/>
          <w:lang w:val="es-MX" w:eastAsia="es-MX"/>
        </w:rPr>
        <w:t>8. Los precios</w:t>
      </w:r>
      <w:r>
        <w:rPr>
          <w:rFonts w:ascii="Arial" w:hAnsi="Arial" w:cs="Arial"/>
          <w:sz w:val="20"/>
          <w:lang w:val="es-MX" w:eastAsia="es-MX"/>
        </w:rPr>
        <w:t xml:space="preserve"> pueden llegar a ser muy altos.                                                                                                       </w:t>
      </w:r>
      <w:r w:rsidRPr="006050C3">
        <w:rPr>
          <w:rFonts w:ascii="Arial" w:hAnsi="Arial" w:cs="Arial"/>
          <w:sz w:val="20"/>
          <w:lang w:val="es-MX" w:eastAsia="es-MX"/>
        </w:rPr>
        <w:t>“La relación costo beneficio a veces no hace match, q</w:t>
      </w:r>
      <w:r>
        <w:rPr>
          <w:rFonts w:ascii="Arial" w:hAnsi="Arial" w:cs="Arial"/>
          <w:sz w:val="20"/>
          <w:lang w:val="es-MX" w:eastAsia="es-MX"/>
        </w:rPr>
        <w:t xml:space="preserve">uiero encontrar departamentos a un precio </w:t>
      </w:r>
      <w:r w:rsidRPr="006050C3">
        <w:rPr>
          <w:rFonts w:ascii="Arial" w:hAnsi="Arial" w:cs="Arial"/>
          <w:sz w:val="20"/>
          <w:lang w:val="es-MX" w:eastAsia="es-MX"/>
        </w:rPr>
        <w:t>justo.”</w:t>
      </w:r>
    </w:p>
    <w:p w:rsidR="006050C3" w:rsidRPr="006050C3" w:rsidRDefault="006050C3" w:rsidP="006050C3">
      <w:pPr>
        <w:tabs>
          <w:tab w:val="left" w:pos="2695"/>
        </w:tabs>
        <w:rPr>
          <w:rFonts w:ascii="Arial" w:hAnsi="Arial" w:cs="Arial"/>
          <w:sz w:val="20"/>
          <w:lang w:val="es-MX" w:eastAsia="es-MX"/>
        </w:rPr>
      </w:pPr>
      <w:r w:rsidRPr="006050C3">
        <w:rPr>
          <w:rFonts w:ascii="Arial" w:hAnsi="Arial" w:cs="Arial"/>
          <w:sz w:val="20"/>
          <w:lang w:val="es-MX" w:eastAsia="es-MX"/>
        </w:rPr>
        <w:t>9. El usuario desconfía del vendedo</w:t>
      </w:r>
      <w:r>
        <w:rPr>
          <w:rFonts w:ascii="Arial" w:hAnsi="Arial" w:cs="Arial"/>
          <w:sz w:val="20"/>
          <w:lang w:val="es-MX" w:eastAsia="es-MX"/>
        </w:rPr>
        <w:t xml:space="preserve">r, tiene miedo de ser estafado.                                                                     </w:t>
      </w:r>
      <w:r w:rsidRPr="006050C3">
        <w:rPr>
          <w:rFonts w:ascii="Arial" w:hAnsi="Arial" w:cs="Arial"/>
          <w:sz w:val="20"/>
          <w:lang w:val="es-MX" w:eastAsia="es-MX"/>
        </w:rPr>
        <w:t>“Me da desconfianza que pongan precios muuuuy bar</w:t>
      </w:r>
      <w:r>
        <w:rPr>
          <w:rFonts w:ascii="Arial" w:hAnsi="Arial" w:cs="Arial"/>
          <w:sz w:val="20"/>
          <w:lang w:val="es-MX" w:eastAsia="es-MX"/>
        </w:rPr>
        <w:t xml:space="preserve">atos, quiero saber que si rento todo será seguro y legal”.                                                                                                                                               </w:t>
      </w:r>
      <w:r w:rsidRPr="006050C3">
        <w:rPr>
          <w:rFonts w:ascii="Arial" w:hAnsi="Arial" w:cs="Arial"/>
          <w:sz w:val="20"/>
          <w:lang w:val="es-MX" w:eastAsia="es-MX"/>
        </w:rPr>
        <w:t>“Me hace sentir seguro si veo que el anunciante está cert</w:t>
      </w:r>
      <w:r>
        <w:rPr>
          <w:rFonts w:ascii="Arial" w:hAnsi="Arial" w:cs="Arial"/>
          <w:sz w:val="20"/>
          <w:lang w:val="es-MX" w:eastAsia="es-MX"/>
        </w:rPr>
        <w:t xml:space="preserve">ificado o que proporcione datos </w:t>
      </w:r>
      <w:r w:rsidRPr="006050C3">
        <w:rPr>
          <w:rFonts w:ascii="Arial" w:hAnsi="Arial" w:cs="Arial"/>
          <w:sz w:val="20"/>
          <w:lang w:val="es-MX" w:eastAsia="es-MX"/>
        </w:rPr>
        <w:t>completos.”</w:t>
      </w:r>
    </w:p>
    <w:p w:rsidR="00D21171" w:rsidRDefault="006050C3" w:rsidP="006050C3">
      <w:pPr>
        <w:tabs>
          <w:tab w:val="left" w:pos="2695"/>
        </w:tabs>
        <w:rPr>
          <w:rFonts w:ascii="Arial" w:hAnsi="Arial" w:cs="Arial"/>
          <w:sz w:val="20"/>
        </w:rPr>
      </w:pPr>
      <w:r w:rsidRPr="006050C3">
        <w:rPr>
          <w:rFonts w:ascii="Arial" w:hAnsi="Arial" w:cs="Arial"/>
          <w:sz w:val="20"/>
          <w:lang w:val="es-MX" w:eastAsia="es-MX"/>
        </w:rPr>
        <w:t>10. Los usuarios quieren proteger sus datos e identidad a la hora de contactar al anunc</w:t>
      </w:r>
      <w:r>
        <w:rPr>
          <w:rFonts w:ascii="Arial" w:hAnsi="Arial" w:cs="Arial"/>
          <w:sz w:val="20"/>
          <w:lang w:val="es-MX" w:eastAsia="es-MX"/>
        </w:rPr>
        <w:t xml:space="preserve">iante.                           </w:t>
      </w:r>
      <w:r w:rsidRPr="006050C3">
        <w:rPr>
          <w:rFonts w:ascii="Arial" w:hAnsi="Arial" w:cs="Arial"/>
          <w:sz w:val="20"/>
          <w:lang w:val="es-MX" w:eastAsia="es-MX"/>
        </w:rPr>
        <w:t>“Me gustaría saber que mis datos están protegid</w:t>
      </w:r>
      <w:r>
        <w:rPr>
          <w:rFonts w:ascii="Arial" w:hAnsi="Arial" w:cs="Arial"/>
          <w:sz w:val="20"/>
          <w:lang w:val="es-MX" w:eastAsia="es-MX"/>
        </w:rPr>
        <w:t xml:space="preserve">os y que no los van a usar para spamearme o peor, estafarme.”                                                                                                                                                  </w:t>
      </w:r>
      <w:r w:rsidRPr="006050C3">
        <w:rPr>
          <w:rFonts w:ascii="Arial" w:hAnsi="Arial" w:cs="Arial"/>
          <w:sz w:val="20"/>
          <w:lang w:val="es-MX" w:eastAsia="es-MX"/>
        </w:rPr>
        <w:t xml:space="preserve">“Quisiera que </w:t>
      </w:r>
      <w:r w:rsidRPr="006050C3">
        <w:rPr>
          <w:rFonts w:ascii="Arial" w:hAnsi="Arial" w:cs="Arial"/>
          <w:sz w:val="20"/>
        </w:rPr>
        <w:t>el proceso de contactar a quien anuncia fuera sencillo, y saber que me va a contestar.”</w:t>
      </w:r>
    </w:p>
    <w:p w:rsidR="00417307" w:rsidRDefault="00417307" w:rsidP="006050C3">
      <w:pPr>
        <w:tabs>
          <w:tab w:val="left" w:pos="2695"/>
        </w:tabs>
        <w:rPr>
          <w:rFonts w:ascii="Arial" w:hAnsi="Arial" w:cs="Arial"/>
          <w:sz w:val="20"/>
        </w:rPr>
      </w:pPr>
    </w:p>
    <w:p w:rsidR="00417307" w:rsidRDefault="00417307" w:rsidP="006050C3">
      <w:pPr>
        <w:tabs>
          <w:tab w:val="left" w:pos="2695"/>
        </w:tabs>
        <w:rPr>
          <w:rFonts w:ascii="Arial" w:hAnsi="Arial" w:cs="Arial"/>
          <w:sz w:val="20"/>
        </w:rPr>
      </w:pPr>
    </w:p>
    <w:p w:rsidR="00417307" w:rsidRDefault="00417307" w:rsidP="006050C3">
      <w:pPr>
        <w:tabs>
          <w:tab w:val="left" w:pos="2695"/>
        </w:tabs>
        <w:rPr>
          <w:rFonts w:ascii="Arial" w:hAnsi="Arial" w:cs="Arial"/>
          <w:sz w:val="20"/>
        </w:rPr>
      </w:pPr>
    </w:p>
    <w:p w:rsidR="00417307" w:rsidRDefault="00417307" w:rsidP="006050C3">
      <w:pPr>
        <w:tabs>
          <w:tab w:val="left" w:pos="2695"/>
        </w:tabs>
        <w:rPr>
          <w:rFonts w:ascii="Arial" w:hAnsi="Arial" w:cs="Arial"/>
          <w:sz w:val="20"/>
        </w:rPr>
      </w:pPr>
    </w:p>
    <w:p w:rsidR="00417307" w:rsidRDefault="00417307" w:rsidP="006050C3">
      <w:pPr>
        <w:tabs>
          <w:tab w:val="left" w:pos="2695"/>
        </w:tabs>
        <w:rPr>
          <w:rFonts w:ascii="Arial" w:hAnsi="Arial" w:cs="Arial"/>
          <w:sz w:val="20"/>
        </w:rPr>
      </w:pPr>
    </w:p>
    <w:p w:rsidR="00417307" w:rsidRDefault="00417307" w:rsidP="00417307">
      <w:pPr>
        <w:pStyle w:val="Ttulo1"/>
      </w:pPr>
      <w:r w:rsidRPr="00417307">
        <w:lastRenderedPageBreak/>
        <w:t>Entender el problema: ¿Qué queremos solucionar?</w:t>
      </w:r>
      <w:r>
        <w:t xml:space="preserve"> </w:t>
      </w:r>
    </w:p>
    <w:p w:rsidR="00417307" w:rsidRDefault="00417307" w:rsidP="00417307">
      <w:pPr>
        <w:tabs>
          <w:tab w:val="left" w:pos="2695"/>
        </w:tabs>
        <w:jc w:val="center"/>
        <w:rPr>
          <w:rFonts w:ascii="Arial" w:hAnsi="Arial" w:cs="Arial"/>
          <w:sz w:val="20"/>
          <w:lang w:val="es-MX" w:eastAsia="es-MX"/>
        </w:rPr>
      </w:pPr>
      <w:r w:rsidRPr="00417307">
        <w:rPr>
          <w:rFonts w:ascii="Arial" w:hAnsi="Arial" w:cs="Arial"/>
          <w:sz w:val="20"/>
          <w:lang w:val="es-MX" w:eastAsia="es-MX"/>
        </w:rPr>
        <w:drawing>
          <wp:inline distT="0" distB="0" distL="0" distR="0" wp14:anchorId="06E58E7F" wp14:editId="51C70A44">
            <wp:extent cx="2854569" cy="1146318"/>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9572" cy="1152343"/>
                    </a:xfrm>
                    <a:prstGeom prst="rect">
                      <a:avLst/>
                    </a:prstGeom>
                  </pic:spPr>
                </pic:pic>
              </a:graphicData>
            </a:graphic>
          </wp:inline>
        </w:drawing>
      </w:r>
      <w:r>
        <w:rPr>
          <w:rFonts w:ascii="Arial" w:hAnsi="Arial" w:cs="Arial"/>
          <w:sz w:val="20"/>
          <w:lang w:val="es-MX" w:eastAsia="es-MX"/>
        </w:rPr>
        <w:t xml:space="preserve">  </w:t>
      </w:r>
      <w:r w:rsidRPr="00417307">
        <w:rPr>
          <w:rFonts w:ascii="Arial" w:hAnsi="Arial" w:cs="Arial"/>
          <w:sz w:val="20"/>
          <w:lang w:val="es-MX" w:eastAsia="es-MX"/>
        </w:rPr>
        <w:drawing>
          <wp:inline distT="0" distB="0" distL="0" distR="0" wp14:anchorId="470B22FF" wp14:editId="70E904B6">
            <wp:extent cx="2593704" cy="1096840"/>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8254" cy="1102993"/>
                    </a:xfrm>
                    <a:prstGeom prst="rect">
                      <a:avLst/>
                    </a:prstGeom>
                  </pic:spPr>
                </pic:pic>
              </a:graphicData>
            </a:graphic>
          </wp:inline>
        </w:drawing>
      </w:r>
    </w:p>
    <w:p w:rsidR="00417307" w:rsidRPr="00417307" w:rsidRDefault="00417307" w:rsidP="00417307">
      <w:pPr>
        <w:tabs>
          <w:tab w:val="left" w:pos="2695"/>
        </w:tabs>
        <w:rPr>
          <w:rFonts w:ascii="Arial" w:hAnsi="Arial" w:cs="Arial"/>
          <w:sz w:val="20"/>
          <w:lang w:val="es-MX" w:eastAsia="es-MX"/>
        </w:rPr>
      </w:pPr>
      <w:r w:rsidRPr="00417307">
        <w:rPr>
          <w:rFonts w:ascii="Arial" w:hAnsi="Arial" w:cs="Arial"/>
          <w:sz w:val="20"/>
          <w:lang w:val="es-MX" w:eastAsia="es-MX"/>
        </w:rPr>
        <w:t>Las 5W´s</w:t>
      </w:r>
    </w:p>
    <w:p w:rsidR="00417307" w:rsidRPr="00417307" w:rsidRDefault="00417307" w:rsidP="00417307">
      <w:pPr>
        <w:numPr>
          <w:ilvl w:val="0"/>
          <w:numId w:val="27"/>
        </w:numPr>
        <w:tabs>
          <w:tab w:val="left" w:pos="2695"/>
        </w:tabs>
        <w:rPr>
          <w:rFonts w:ascii="Arial" w:hAnsi="Arial" w:cs="Arial"/>
          <w:sz w:val="20"/>
          <w:lang w:val="es-MX" w:eastAsia="es-MX"/>
        </w:rPr>
      </w:pPr>
      <w:r w:rsidRPr="00417307">
        <w:rPr>
          <w:rFonts w:ascii="Arial" w:hAnsi="Arial" w:cs="Arial"/>
          <w:sz w:val="20"/>
          <w:lang w:val="es-MX" w:eastAsia="es-MX"/>
        </w:rPr>
        <w:t>¿Quién es mi usuario?</w:t>
      </w:r>
      <w:r w:rsidRPr="00417307">
        <w:rPr>
          <w:rFonts w:ascii="Arial" w:hAnsi="Arial" w:cs="Arial"/>
          <w:sz w:val="20"/>
          <w:lang w:val="es-MX" w:eastAsia="es-MX"/>
        </w:rPr>
        <w:br/>
        <w:t>Personas de 25 a 35 años (millenials), con alto uso de la tecnología e internet.</w:t>
      </w:r>
    </w:p>
    <w:p w:rsidR="00417307" w:rsidRPr="00417307" w:rsidRDefault="00417307" w:rsidP="00417307">
      <w:pPr>
        <w:numPr>
          <w:ilvl w:val="0"/>
          <w:numId w:val="27"/>
        </w:numPr>
        <w:tabs>
          <w:tab w:val="left" w:pos="2695"/>
        </w:tabs>
        <w:rPr>
          <w:rFonts w:ascii="Arial" w:hAnsi="Arial" w:cs="Arial"/>
          <w:sz w:val="20"/>
          <w:lang w:val="es-MX" w:eastAsia="es-MX"/>
        </w:rPr>
      </w:pPr>
      <w:r w:rsidRPr="00417307">
        <w:rPr>
          <w:rFonts w:ascii="Arial" w:hAnsi="Arial" w:cs="Arial"/>
          <w:sz w:val="20"/>
          <w:lang w:val="es-MX" w:eastAsia="es-MX"/>
        </w:rPr>
        <w:t>¿Qué problema tiene?</w:t>
      </w:r>
      <w:r w:rsidRPr="00417307">
        <w:rPr>
          <w:rFonts w:ascii="Arial" w:hAnsi="Arial" w:cs="Arial"/>
          <w:sz w:val="20"/>
          <w:lang w:val="es-MX" w:eastAsia="es-MX"/>
        </w:rPr>
        <w:br/>
        <w:t>Necesita encontrar un departamento en renta de forma fácil y rápida.</w:t>
      </w:r>
    </w:p>
    <w:p w:rsidR="00417307" w:rsidRPr="00417307" w:rsidRDefault="00417307" w:rsidP="00417307">
      <w:pPr>
        <w:numPr>
          <w:ilvl w:val="0"/>
          <w:numId w:val="27"/>
        </w:numPr>
        <w:tabs>
          <w:tab w:val="left" w:pos="2695"/>
        </w:tabs>
        <w:rPr>
          <w:rFonts w:ascii="Arial" w:hAnsi="Arial" w:cs="Arial"/>
          <w:sz w:val="20"/>
          <w:lang w:val="es-MX" w:eastAsia="es-MX"/>
        </w:rPr>
      </w:pPr>
      <w:r w:rsidRPr="00417307">
        <w:rPr>
          <w:rFonts w:ascii="Arial" w:hAnsi="Arial" w:cs="Arial"/>
          <w:sz w:val="20"/>
          <w:lang w:val="es-MX" w:eastAsia="es-MX"/>
        </w:rPr>
        <w:t>¿Dónde está buscando departamentos actualmente?</w:t>
      </w:r>
      <w:r w:rsidRPr="00417307">
        <w:rPr>
          <w:rFonts w:ascii="Arial" w:hAnsi="Arial" w:cs="Arial"/>
          <w:sz w:val="20"/>
          <w:lang w:val="es-MX" w:eastAsia="es-MX"/>
        </w:rPr>
        <w:br/>
        <w:t>En internet.</w:t>
      </w:r>
    </w:p>
    <w:p w:rsidR="00417307" w:rsidRPr="00417307" w:rsidRDefault="00417307" w:rsidP="00417307">
      <w:pPr>
        <w:numPr>
          <w:ilvl w:val="0"/>
          <w:numId w:val="27"/>
        </w:numPr>
        <w:tabs>
          <w:tab w:val="left" w:pos="2695"/>
        </w:tabs>
        <w:rPr>
          <w:rFonts w:ascii="Arial" w:hAnsi="Arial" w:cs="Arial"/>
          <w:sz w:val="20"/>
          <w:lang w:val="es-MX" w:eastAsia="es-MX"/>
        </w:rPr>
      </w:pPr>
      <w:r w:rsidRPr="00417307">
        <w:rPr>
          <w:rFonts w:ascii="Arial" w:hAnsi="Arial" w:cs="Arial"/>
          <w:sz w:val="20"/>
          <w:lang w:val="es-MX" w:eastAsia="es-MX"/>
        </w:rPr>
        <w:t>¿Cuándo está teniendo problemas para encontrar departamento en renta?</w:t>
      </w:r>
      <w:r w:rsidRPr="00417307">
        <w:rPr>
          <w:rFonts w:ascii="Arial" w:hAnsi="Arial" w:cs="Arial"/>
          <w:sz w:val="20"/>
          <w:lang w:val="es-MX" w:eastAsia="es-MX"/>
        </w:rPr>
        <w:br/>
        <w:t>Desde que comienza a hacer la búsqueda, ya que no encuentra un sitio con información completa.</w:t>
      </w:r>
    </w:p>
    <w:p w:rsidR="00417307" w:rsidRPr="00417307" w:rsidRDefault="00417307" w:rsidP="00417307">
      <w:pPr>
        <w:numPr>
          <w:ilvl w:val="0"/>
          <w:numId w:val="27"/>
        </w:numPr>
        <w:tabs>
          <w:tab w:val="left" w:pos="2695"/>
        </w:tabs>
        <w:rPr>
          <w:rFonts w:ascii="Arial" w:hAnsi="Arial" w:cs="Arial"/>
          <w:sz w:val="20"/>
          <w:lang w:val="es-MX" w:eastAsia="es-MX"/>
        </w:rPr>
      </w:pPr>
      <w:r w:rsidRPr="00417307">
        <w:rPr>
          <w:rFonts w:ascii="Arial" w:hAnsi="Arial" w:cs="Arial"/>
          <w:sz w:val="20"/>
          <w:lang w:val="es-MX" w:eastAsia="es-MX"/>
        </w:rPr>
        <w:t>¿Por qué se le está dificultando encontrar un departamento?</w:t>
      </w:r>
      <w:r w:rsidRPr="00417307">
        <w:rPr>
          <w:rFonts w:ascii="Arial" w:hAnsi="Arial" w:cs="Arial"/>
          <w:sz w:val="20"/>
          <w:lang w:val="es-MX" w:eastAsia="es-MX"/>
        </w:rPr>
        <w:br/>
        <w:t>Porque los sitios son confusos, no muestran información completa, no muestran los datos del anunciante, está invirtiendo demasiado tiempo y no encuentra soluciones, los sitios no cuentan con suficientes filtros.</w:t>
      </w:r>
    </w:p>
    <w:p w:rsidR="00417307" w:rsidRPr="00417307" w:rsidRDefault="00417307" w:rsidP="00417307">
      <w:pPr>
        <w:tabs>
          <w:tab w:val="left" w:pos="2695"/>
        </w:tabs>
        <w:rPr>
          <w:rFonts w:ascii="Arial" w:hAnsi="Arial" w:cs="Arial"/>
          <w:sz w:val="20"/>
          <w:lang w:val="es-MX" w:eastAsia="es-MX"/>
        </w:rPr>
      </w:pPr>
      <w:r w:rsidRPr="00417307">
        <w:rPr>
          <w:rFonts w:ascii="Arial" w:hAnsi="Arial" w:cs="Arial"/>
          <w:sz w:val="20"/>
          <w:lang w:val="es-MX" w:eastAsia="es-MX"/>
        </w:rPr>
        <w:t>Los 5 Why´s</w:t>
      </w:r>
    </w:p>
    <w:p w:rsidR="00417307" w:rsidRPr="00417307" w:rsidRDefault="00417307" w:rsidP="00417307">
      <w:pPr>
        <w:numPr>
          <w:ilvl w:val="0"/>
          <w:numId w:val="28"/>
        </w:numPr>
        <w:tabs>
          <w:tab w:val="left" w:pos="2695"/>
        </w:tabs>
        <w:rPr>
          <w:rFonts w:ascii="Arial" w:hAnsi="Arial" w:cs="Arial"/>
          <w:sz w:val="20"/>
          <w:lang w:val="es-MX" w:eastAsia="es-MX"/>
        </w:rPr>
      </w:pPr>
      <w:r w:rsidRPr="00417307">
        <w:rPr>
          <w:rFonts w:ascii="Arial" w:hAnsi="Arial" w:cs="Arial"/>
          <w:sz w:val="20"/>
          <w:lang w:val="es-MX" w:eastAsia="es-MX"/>
        </w:rPr>
        <w:t>¿Por qué le es difícil al usuario encontrar un departamento en renta?</w:t>
      </w:r>
      <w:r w:rsidRPr="00417307">
        <w:rPr>
          <w:rFonts w:ascii="Arial" w:hAnsi="Arial" w:cs="Arial"/>
          <w:sz w:val="20"/>
          <w:lang w:val="es-MX" w:eastAsia="es-MX"/>
        </w:rPr>
        <w:br/>
        <w:t>Porque los sitios son confusos, no muestran información completa.</w:t>
      </w:r>
    </w:p>
    <w:p w:rsidR="00417307" w:rsidRPr="00417307" w:rsidRDefault="00417307" w:rsidP="00417307">
      <w:pPr>
        <w:numPr>
          <w:ilvl w:val="0"/>
          <w:numId w:val="28"/>
        </w:numPr>
        <w:tabs>
          <w:tab w:val="left" w:pos="2695"/>
        </w:tabs>
        <w:rPr>
          <w:rFonts w:ascii="Arial" w:hAnsi="Arial" w:cs="Arial"/>
          <w:sz w:val="20"/>
          <w:lang w:val="es-MX" w:eastAsia="es-MX"/>
        </w:rPr>
      </w:pPr>
      <w:r w:rsidRPr="00417307">
        <w:rPr>
          <w:rFonts w:ascii="Arial" w:hAnsi="Arial" w:cs="Arial"/>
          <w:sz w:val="20"/>
          <w:lang w:val="es-MX" w:eastAsia="es-MX"/>
        </w:rPr>
        <w:t>¿Por qué los sitios son confusos?</w:t>
      </w:r>
      <w:r w:rsidRPr="00417307">
        <w:rPr>
          <w:rFonts w:ascii="Arial" w:hAnsi="Arial" w:cs="Arial"/>
          <w:sz w:val="20"/>
          <w:lang w:val="es-MX" w:eastAsia="es-MX"/>
        </w:rPr>
        <w:br/>
        <w:t>Porque no cuentan con los filtros suficientes para adaptarse a las necesidades de los usuarios.</w:t>
      </w:r>
    </w:p>
    <w:p w:rsidR="00417307" w:rsidRPr="00417307" w:rsidRDefault="00417307" w:rsidP="00417307">
      <w:pPr>
        <w:numPr>
          <w:ilvl w:val="0"/>
          <w:numId w:val="28"/>
        </w:numPr>
        <w:tabs>
          <w:tab w:val="left" w:pos="2695"/>
        </w:tabs>
        <w:rPr>
          <w:rFonts w:ascii="Arial" w:hAnsi="Arial" w:cs="Arial"/>
          <w:sz w:val="20"/>
          <w:lang w:val="es-MX" w:eastAsia="es-MX"/>
        </w:rPr>
      </w:pPr>
      <w:r w:rsidRPr="00417307">
        <w:rPr>
          <w:rFonts w:ascii="Arial" w:hAnsi="Arial" w:cs="Arial"/>
          <w:sz w:val="20"/>
          <w:lang w:val="es-MX" w:eastAsia="es-MX"/>
        </w:rPr>
        <w:t>¿Por qué no cuentan con los filtros suficientes?</w:t>
      </w:r>
      <w:r w:rsidRPr="00417307">
        <w:rPr>
          <w:rFonts w:ascii="Arial" w:hAnsi="Arial" w:cs="Arial"/>
          <w:sz w:val="20"/>
          <w:lang w:val="es-MX" w:eastAsia="es-MX"/>
        </w:rPr>
        <w:br/>
        <w:t>Porque no innovan y siguen manejando las mismas características de cuando comenzó el uso del internet.</w:t>
      </w:r>
    </w:p>
    <w:p w:rsidR="00417307" w:rsidRPr="00417307" w:rsidRDefault="00417307" w:rsidP="00417307">
      <w:pPr>
        <w:numPr>
          <w:ilvl w:val="0"/>
          <w:numId w:val="28"/>
        </w:numPr>
        <w:tabs>
          <w:tab w:val="left" w:pos="2695"/>
        </w:tabs>
        <w:rPr>
          <w:rFonts w:ascii="Arial" w:hAnsi="Arial" w:cs="Arial"/>
          <w:sz w:val="20"/>
          <w:lang w:val="es-MX" w:eastAsia="es-MX"/>
        </w:rPr>
      </w:pPr>
      <w:r w:rsidRPr="00417307">
        <w:rPr>
          <w:rFonts w:ascii="Arial" w:hAnsi="Arial" w:cs="Arial"/>
          <w:sz w:val="20"/>
          <w:lang w:val="es-MX" w:eastAsia="es-MX"/>
        </w:rPr>
        <w:t>¿Por qué siguen manejando las mismas características en sus sitios?</w:t>
      </w:r>
      <w:r w:rsidRPr="00417307">
        <w:rPr>
          <w:rFonts w:ascii="Arial" w:hAnsi="Arial" w:cs="Arial"/>
          <w:sz w:val="20"/>
          <w:lang w:val="es-MX" w:eastAsia="es-MX"/>
        </w:rPr>
        <w:br/>
        <w:t>Porque no se han dado cuenta de que el tipo de usuarios a los que van enfocados sus sitios ha cambiado y muestran necesidades distintas.</w:t>
      </w:r>
    </w:p>
    <w:p w:rsidR="00417307" w:rsidRPr="00417307" w:rsidRDefault="00417307" w:rsidP="00417307">
      <w:pPr>
        <w:tabs>
          <w:tab w:val="left" w:pos="2695"/>
        </w:tabs>
        <w:rPr>
          <w:rFonts w:ascii="Arial" w:hAnsi="Arial" w:cs="Arial"/>
          <w:sz w:val="20"/>
          <w:lang w:val="es-MX" w:eastAsia="es-MX"/>
        </w:rPr>
      </w:pPr>
      <w:r w:rsidRPr="00417307">
        <w:rPr>
          <w:rFonts w:ascii="Arial" w:hAnsi="Arial" w:cs="Arial"/>
          <w:sz w:val="20"/>
          <w:lang w:val="es-MX" w:eastAsia="es-MX"/>
        </w:rPr>
        <w:t>Planteamiento de mi problema:</w:t>
      </w:r>
    </w:p>
    <w:p w:rsidR="00417307" w:rsidRPr="00417307" w:rsidRDefault="00417307" w:rsidP="00417307">
      <w:pPr>
        <w:tabs>
          <w:tab w:val="left" w:pos="2695"/>
        </w:tabs>
        <w:rPr>
          <w:rFonts w:ascii="Arial" w:hAnsi="Arial" w:cs="Arial"/>
          <w:sz w:val="20"/>
          <w:lang w:val="es-MX" w:eastAsia="es-MX"/>
        </w:rPr>
      </w:pPr>
      <w:r w:rsidRPr="00417307">
        <w:rPr>
          <w:rFonts w:ascii="Arial" w:hAnsi="Arial" w:cs="Arial"/>
          <w:sz w:val="20"/>
          <w:lang w:val="es-MX" w:eastAsia="es-MX"/>
        </w:rPr>
        <w:t>Hace falta adecuar los sitios de búsqueda de apartamentos para esta población que utiliza la tecnología para todo y que busca procesos ágiles que no le causen frustración, desperdicio de tiempo y que pueda recurrir a ellos constantemente debido a que le resuelven su problema de manera eficaz.</w:t>
      </w:r>
    </w:p>
    <w:p w:rsidR="00417307" w:rsidRDefault="00417307" w:rsidP="00417307">
      <w:pPr>
        <w:tabs>
          <w:tab w:val="left" w:pos="2695"/>
        </w:tabs>
        <w:jc w:val="both"/>
        <w:rPr>
          <w:rFonts w:ascii="Arial" w:hAnsi="Arial" w:cs="Arial"/>
          <w:sz w:val="20"/>
          <w:lang w:val="es-MX" w:eastAsia="es-MX"/>
        </w:rPr>
      </w:pPr>
    </w:p>
    <w:p w:rsidR="001D1DCA" w:rsidRDefault="001D1DCA" w:rsidP="00417307">
      <w:pPr>
        <w:tabs>
          <w:tab w:val="left" w:pos="2695"/>
        </w:tabs>
        <w:jc w:val="both"/>
        <w:rPr>
          <w:rFonts w:ascii="Arial" w:hAnsi="Arial" w:cs="Arial"/>
          <w:sz w:val="20"/>
          <w:lang w:val="es-MX" w:eastAsia="es-MX"/>
        </w:rPr>
      </w:pPr>
    </w:p>
    <w:p w:rsidR="001D1DCA" w:rsidRPr="001D1DCA" w:rsidRDefault="001D1DCA" w:rsidP="001D1DCA">
      <w:pPr>
        <w:tabs>
          <w:tab w:val="left" w:pos="2695"/>
        </w:tabs>
        <w:jc w:val="both"/>
        <w:rPr>
          <w:rFonts w:ascii="Arial" w:hAnsi="Arial" w:cs="Arial"/>
          <w:sz w:val="20"/>
          <w:lang w:val="es-MX" w:eastAsia="es-MX"/>
        </w:rPr>
      </w:pPr>
      <w:r w:rsidRPr="001D1DCA">
        <w:rPr>
          <w:rFonts w:ascii="Arial" w:hAnsi="Arial" w:cs="Arial"/>
          <w:b/>
          <w:bCs/>
          <w:sz w:val="20"/>
          <w:lang w:val="es-MX" w:eastAsia="es-MX"/>
        </w:rPr>
        <w:lastRenderedPageBreak/>
        <w:t>Tipos de investigación</w:t>
      </w:r>
    </w:p>
    <w:p w:rsidR="001D1DCA" w:rsidRPr="001D1DCA" w:rsidRDefault="001D1DCA" w:rsidP="001D1DCA">
      <w:pPr>
        <w:tabs>
          <w:tab w:val="left" w:pos="2695"/>
        </w:tabs>
        <w:jc w:val="both"/>
        <w:rPr>
          <w:rFonts w:ascii="Arial" w:hAnsi="Arial" w:cs="Arial"/>
          <w:sz w:val="20"/>
          <w:lang w:val="es-MX" w:eastAsia="es-MX"/>
        </w:rPr>
      </w:pPr>
      <w:r w:rsidRPr="001D1DCA">
        <w:rPr>
          <w:rFonts w:ascii="Arial" w:hAnsi="Arial" w:cs="Arial"/>
          <w:sz w:val="20"/>
          <w:lang w:val="es-MX" w:eastAsia="es-MX"/>
        </w:rPr>
        <w:t>Nos sirven para conocer mejor a nuestros usuarios, obtener información y probar nuestras hipótesis.</w:t>
      </w:r>
    </w:p>
    <w:p w:rsidR="001D1DCA" w:rsidRPr="001D1DCA" w:rsidRDefault="001D1DCA" w:rsidP="001D1DCA">
      <w:pPr>
        <w:tabs>
          <w:tab w:val="left" w:pos="2695"/>
        </w:tabs>
        <w:jc w:val="both"/>
        <w:rPr>
          <w:rFonts w:ascii="Arial" w:hAnsi="Arial" w:cs="Arial"/>
          <w:sz w:val="20"/>
          <w:lang w:val="es-MX" w:eastAsia="es-MX"/>
        </w:rPr>
      </w:pPr>
      <w:r w:rsidRPr="001D1DCA">
        <w:rPr>
          <w:rFonts w:ascii="Arial" w:hAnsi="Arial" w:cs="Arial"/>
          <w:b/>
          <w:bCs/>
          <w:sz w:val="20"/>
          <w:lang w:val="es-MX" w:eastAsia="es-MX"/>
        </w:rPr>
        <w:t>1. Formal:</w:t>
      </w:r>
      <w:r w:rsidRPr="001D1DCA">
        <w:rPr>
          <w:rFonts w:ascii="Arial" w:hAnsi="Arial" w:cs="Arial"/>
          <w:sz w:val="20"/>
          <w:lang w:val="es-MX" w:eastAsia="es-MX"/>
        </w:rPr>
        <w:t> A/B Testing, Analytics, Estudios Etnográficos</w:t>
      </w:r>
      <w:r>
        <w:rPr>
          <w:rFonts w:ascii="Arial" w:hAnsi="Arial" w:cs="Arial"/>
          <w:sz w:val="20"/>
          <w:lang w:val="es-MX" w:eastAsia="es-MX"/>
        </w:rPr>
        <w:t xml:space="preserve"> (</w:t>
      </w:r>
      <w:r w:rsidRPr="001D1DCA">
        <w:rPr>
          <w:rFonts w:ascii="Arial" w:hAnsi="Arial" w:cs="Arial"/>
          <w:sz w:val="20"/>
          <w:lang w:val="es-MX" w:eastAsia="es-MX"/>
        </w:rPr>
        <w:t>Análisis de campo, se analiza el comporta</w:t>
      </w:r>
      <w:r>
        <w:rPr>
          <w:rFonts w:ascii="Arial" w:hAnsi="Arial" w:cs="Arial"/>
          <w:sz w:val="20"/>
          <w:lang w:val="es-MX" w:eastAsia="es-MX"/>
        </w:rPr>
        <w:t>miento de un grupo en “natural”)</w:t>
      </w:r>
      <w:r w:rsidRPr="001D1DCA">
        <w:rPr>
          <w:rFonts w:ascii="Arial" w:hAnsi="Arial" w:cs="Arial"/>
          <w:sz w:val="20"/>
          <w:lang w:val="es-MX" w:eastAsia="es-MX"/>
        </w:rPr>
        <w:t>, Pruebas con usuarios, Entrevistas y Encuestas.</w:t>
      </w:r>
    </w:p>
    <w:p w:rsidR="001D1DCA" w:rsidRPr="001D1DCA" w:rsidRDefault="001D1DCA" w:rsidP="001D1DCA">
      <w:pPr>
        <w:tabs>
          <w:tab w:val="left" w:pos="2695"/>
        </w:tabs>
        <w:jc w:val="both"/>
        <w:rPr>
          <w:rFonts w:ascii="Arial" w:hAnsi="Arial" w:cs="Arial"/>
          <w:sz w:val="20"/>
          <w:lang w:val="es-MX" w:eastAsia="es-MX"/>
        </w:rPr>
      </w:pPr>
      <w:r w:rsidRPr="001D1DCA">
        <w:rPr>
          <w:rFonts w:ascii="Arial" w:hAnsi="Arial" w:cs="Arial"/>
          <w:b/>
          <w:bCs/>
          <w:sz w:val="20"/>
          <w:lang w:val="es-MX" w:eastAsia="es-MX"/>
        </w:rPr>
        <w:t>2. Informal:</w:t>
      </w:r>
      <w:r w:rsidRPr="001D1DCA">
        <w:rPr>
          <w:rFonts w:ascii="Arial" w:hAnsi="Arial" w:cs="Arial"/>
          <w:sz w:val="20"/>
          <w:lang w:val="es-MX" w:eastAsia="es-MX"/>
        </w:rPr>
        <w:t> Guerrilla Testing, Pruebas Remotas, Design Wall es cuando imprimimos bocetos o mockups de nuestro proyecto e invitamos al resto del equipo o usuarios a dejar sus comentarios en forma de anotaciones y post its post its.</w:t>
      </w:r>
      <w:r w:rsidRPr="001D1DCA">
        <w:rPr>
          <w:rFonts w:ascii="Arial" w:hAnsi="Arial" w:cs="Arial"/>
          <w:sz w:val="20"/>
          <w:lang w:val="es-MX" w:eastAsia="es-MX"/>
        </w:rPr>
        <w:br/>
        <w:t>La información se clasifica en</w:t>
      </w:r>
    </w:p>
    <w:p w:rsidR="001D1DCA" w:rsidRPr="001D1DCA" w:rsidRDefault="001D1DCA" w:rsidP="001D1DCA">
      <w:pPr>
        <w:numPr>
          <w:ilvl w:val="0"/>
          <w:numId w:val="29"/>
        </w:numPr>
        <w:tabs>
          <w:tab w:val="left" w:pos="2695"/>
        </w:tabs>
        <w:jc w:val="both"/>
        <w:rPr>
          <w:rFonts w:ascii="Arial" w:hAnsi="Arial" w:cs="Arial"/>
          <w:sz w:val="20"/>
          <w:lang w:val="es-MX" w:eastAsia="es-MX"/>
        </w:rPr>
      </w:pPr>
      <w:r w:rsidRPr="001D1DCA">
        <w:rPr>
          <w:rFonts w:ascii="Arial" w:hAnsi="Arial" w:cs="Arial"/>
          <w:b/>
          <w:bCs/>
          <w:sz w:val="20"/>
          <w:lang w:val="es-MX" w:eastAsia="es-MX"/>
        </w:rPr>
        <w:t>Cuantitativa:</w:t>
      </w:r>
      <w:r w:rsidRPr="001D1DCA">
        <w:rPr>
          <w:rFonts w:ascii="Arial" w:hAnsi="Arial" w:cs="Arial"/>
          <w:sz w:val="20"/>
          <w:lang w:val="es-MX" w:eastAsia="es-MX"/>
        </w:rPr>
        <w:t> Podemos responder a preguntas como cuánto o con qué frecuencia, esto quiere decir que nos dan información numérica.</w:t>
      </w:r>
    </w:p>
    <w:p w:rsidR="001D1DCA" w:rsidRPr="001D1DCA" w:rsidRDefault="001D1DCA" w:rsidP="001D1DCA">
      <w:pPr>
        <w:numPr>
          <w:ilvl w:val="0"/>
          <w:numId w:val="29"/>
        </w:numPr>
        <w:tabs>
          <w:tab w:val="left" w:pos="2695"/>
        </w:tabs>
        <w:jc w:val="both"/>
        <w:rPr>
          <w:rFonts w:ascii="Arial" w:hAnsi="Arial" w:cs="Arial"/>
          <w:sz w:val="20"/>
          <w:lang w:val="es-MX" w:eastAsia="es-MX"/>
        </w:rPr>
      </w:pPr>
      <w:r w:rsidRPr="001D1DCA">
        <w:rPr>
          <w:rFonts w:ascii="Arial" w:hAnsi="Arial" w:cs="Arial"/>
          <w:b/>
          <w:bCs/>
          <w:sz w:val="20"/>
          <w:lang w:val="es-MX" w:eastAsia="es-MX"/>
        </w:rPr>
        <w:t>Cualitativa:</w:t>
      </w:r>
      <w:r w:rsidRPr="001D1DCA">
        <w:rPr>
          <w:rFonts w:ascii="Arial" w:hAnsi="Arial" w:cs="Arial"/>
          <w:sz w:val="20"/>
          <w:lang w:val="es-MX" w:eastAsia="es-MX"/>
        </w:rPr>
        <w:t> Esto nos da a conocer observaciones, comentarios y sensaciones de los usuarios al usar un producto. También se le conoce como empírica.</w:t>
      </w:r>
    </w:p>
    <w:p w:rsidR="001D1DCA" w:rsidRPr="001D1DCA" w:rsidRDefault="001D1DCA" w:rsidP="001D1DCA">
      <w:pPr>
        <w:tabs>
          <w:tab w:val="left" w:pos="2695"/>
        </w:tabs>
        <w:jc w:val="both"/>
        <w:rPr>
          <w:rFonts w:ascii="Arial" w:hAnsi="Arial" w:cs="Arial"/>
          <w:sz w:val="20"/>
          <w:lang w:val="es-MX" w:eastAsia="es-MX"/>
        </w:rPr>
      </w:pPr>
      <w:r w:rsidRPr="001D1DCA">
        <w:rPr>
          <w:rFonts w:ascii="Arial" w:hAnsi="Arial" w:cs="Arial"/>
          <w:sz w:val="20"/>
          <w:lang w:val="es-MX" w:eastAsia="es-MX"/>
        </w:rPr>
        <w:t>Es súper importante cuando hagamos una investigación que tengamos un buen balance de información cuantitativa y cualitativa. ****</w:t>
      </w:r>
    </w:p>
    <w:p w:rsidR="001D1DCA" w:rsidRDefault="001D1DCA" w:rsidP="00417307">
      <w:pPr>
        <w:tabs>
          <w:tab w:val="left" w:pos="2695"/>
        </w:tabs>
        <w:jc w:val="both"/>
        <w:rPr>
          <w:rFonts w:ascii="Arial" w:hAnsi="Arial" w:cs="Arial"/>
          <w:sz w:val="20"/>
          <w:lang w:val="es-MX" w:eastAsia="es-MX"/>
        </w:rPr>
      </w:pPr>
    </w:p>
    <w:p w:rsidR="00A00FBD" w:rsidRDefault="00A00FBD" w:rsidP="00417307">
      <w:pPr>
        <w:tabs>
          <w:tab w:val="left" w:pos="2695"/>
        </w:tabs>
        <w:jc w:val="both"/>
        <w:rPr>
          <w:rFonts w:ascii="Arial" w:hAnsi="Arial" w:cs="Arial"/>
          <w:sz w:val="20"/>
          <w:lang w:val="es-MX" w:eastAsia="es-MX"/>
        </w:rPr>
      </w:pPr>
    </w:p>
    <w:p w:rsidR="00A00FBD" w:rsidRDefault="00A00FBD" w:rsidP="00A00FBD">
      <w:pPr>
        <w:pStyle w:val="Ttulo1"/>
      </w:pPr>
      <w:r w:rsidRPr="00A00FBD">
        <w:t>Benchmarking</w:t>
      </w:r>
    </w:p>
    <w:p w:rsidR="00A00FBD" w:rsidRPr="00A00FBD" w:rsidRDefault="00A00FBD" w:rsidP="00A00FBD">
      <w:pPr>
        <w:tabs>
          <w:tab w:val="left" w:pos="2695"/>
        </w:tabs>
        <w:jc w:val="both"/>
        <w:rPr>
          <w:rFonts w:ascii="Arial" w:hAnsi="Arial" w:cs="Arial"/>
          <w:sz w:val="20"/>
          <w:lang w:val="es-MX" w:eastAsia="es-MX"/>
        </w:rPr>
      </w:pPr>
      <w:r w:rsidRPr="00A00FBD">
        <w:rPr>
          <w:rFonts w:ascii="Arial" w:hAnsi="Arial" w:cs="Arial"/>
          <w:sz w:val="20"/>
          <w:lang w:val="es-MX" w:eastAsia="es-MX"/>
        </w:rPr>
        <w:t>Cuando analizamos y comparamos diferentes sitios de competidores que están intentando resolver el mismo problema que nosotros.</w:t>
      </w:r>
    </w:p>
    <w:p w:rsidR="00D6023D" w:rsidRDefault="00A00FBD" w:rsidP="00D6023D">
      <w:pPr>
        <w:pStyle w:val="Prrafodelista"/>
        <w:numPr>
          <w:ilvl w:val="0"/>
          <w:numId w:val="31"/>
        </w:numPr>
        <w:tabs>
          <w:tab w:val="left" w:pos="2695"/>
        </w:tabs>
        <w:spacing w:before="0" w:after="0" w:line="240" w:lineRule="auto"/>
        <w:rPr>
          <w:rFonts w:ascii="Arial" w:hAnsi="Arial" w:cs="Arial"/>
          <w:sz w:val="20"/>
          <w:lang w:val="es-MX" w:eastAsia="es-MX"/>
        </w:rPr>
      </w:pPr>
      <w:r w:rsidRPr="00D6023D">
        <w:rPr>
          <w:rFonts w:ascii="Arial" w:hAnsi="Arial" w:cs="Arial"/>
          <w:sz w:val="20"/>
          <w:lang w:val="es-MX" w:eastAsia="es-MX"/>
        </w:rPr>
        <w:t>¿Qué están haciendo los competidores?</w:t>
      </w:r>
      <w:r w:rsidRPr="00D6023D">
        <w:rPr>
          <w:rFonts w:ascii="Arial" w:hAnsi="Arial" w:cs="Arial"/>
          <w:sz w:val="20"/>
          <w:lang w:val="es-MX" w:eastAsia="es-MX"/>
        </w:rPr>
        <w:br/>
      </w:r>
    </w:p>
    <w:p w:rsidR="00D6023D" w:rsidRDefault="00A00FBD" w:rsidP="00D6023D">
      <w:pPr>
        <w:pStyle w:val="Prrafodelista"/>
        <w:numPr>
          <w:ilvl w:val="0"/>
          <w:numId w:val="31"/>
        </w:numPr>
        <w:tabs>
          <w:tab w:val="left" w:pos="2695"/>
        </w:tabs>
        <w:spacing w:before="0" w:after="0" w:line="240" w:lineRule="auto"/>
        <w:rPr>
          <w:rFonts w:ascii="Arial" w:hAnsi="Arial" w:cs="Arial"/>
          <w:sz w:val="20"/>
          <w:lang w:val="es-MX" w:eastAsia="es-MX"/>
        </w:rPr>
      </w:pPr>
      <w:r w:rsidRPr="00D6023D">
        <w:rPr>
          <w:rFonts w:ascii="Arial" w:hAnsi="Arial" w:cs="Arial"/>
          <w:sz w:val="20"/>
          <w:lang w:val="es-MX" w:eastAsia="es-MX"/>
        </w:rPr>
        <w:t>¿Qué funciona y qué no?</w:t>
      </w:r>
      <w:r w:rsidRPr="00D6023D">
        <w:rPr>
          <w:rFonts w:ascii="Arial" w:hAnsi="Arial" w:cs="Arial"/>
          <w:sz w:val="20"/>
          <w:lang w:val="es-MX" w:eastAsia="es-MX"/>
        </w:rPr>
        <w:br/>
      </w:r>
    </w:p>
    <w:p w:rsidR="00D6023D" w:rsidRDefault="00A00FBD" w:rsidP="00D6023D">
      <w:pPr>
        <w:pStyle w:val="Prrafodelista"/>
        <w:numPr>
          <w:ilvl w:val="0"/>
          <w:numId w:val="31"/>
        </w:numPr>
        <w:tabs>
          <w:tab w:val="left" w:pos="2695"/>
        </w:tabs>
        <w:spacing w:before="0" w:after="0" w:line="240" w:lineRule="auto"/>
        <w:rPr>
          <w:rFonts w:ascii="Arial" w:hAnsi="Arial" w:cs="Arial"/>
          <w:sz w:val="20"/>
          <w:lang w:val="es-MX" w:eastAsia="es-MX"/>
        </w:rPr>
      </w:pPr>
      <w:r w:rsidRPr="00D6023D">
        <w:rPr>
          <w:rFonts w:ascii="Arial" w:hAnsi="Arial" w:cs="Arial"/>
          <w:sz w:val="20"/>
          <w:lang w:val="es-MX" w:eastAsia="es-MX"/>
        </w:rPr>
        <w:t>¿Cuáles son las expectativas mínimas en cuestión de funcionalidad?</w:t>
      </w:r>
      <w:r w:rsidRPr="00D6023D">
        <w:rPr>
          <w:rFonts w:ascii="Arial" w:hAnsi="Arial" w:cs="Arial"/>
          <w:sz w:val="20"/>
          <w:lang w:val="es-MX" w:eastAsia="es-MX"/>
        </w:rPr>
        <w:br/>
      </w:r>
    </w:p>
    <w:p w:rsidR="00D6023D" w:rsidRDefault="00A00FBD" w:rsidP="00D6023D">
      <w:pPr>
        <w:pStyle w:val="Prrafodelista"/>
        <w:numPr>
          <w:ilvl w:val="0"/>
          <w:numId w:val="31"/>
        </w:numPr>
        <w:tabs>
          <w:tab w:val="left" w:pos="2695"/>
        </w:tabs>
        <w:spacing w:before="0" w:after="0" w:line="240" w:lineRule="auto"/>
        <w:rPr>
          <w:rFonts w:ascii="Arial" w:hAnsi="Arial" w:cs="Arial"/>
          <w:sz w:val="20"/>
          <w:lang w:val="es-MX" w:eastAsia="es-MX"/>
        </w:rPr>
      </w:pPr>
      <w:r w:rsidRPr="00D6023D">
        <w:rPr>
          <w:rFonts w:ascii="Arial" w:hAnsi="Arial" w:cs="Arial"/>
          <w:sz w:val="20"/>
          <w:lang w:val="es-MX" w:eastAsia="es-MX"/>
        </w:rPr>
        <w:t>Identificar modelos de negocio u oportunidades de negocio que no están siendo atacadas de momento</w:t>
      </w:r>
      <w:r w:rsidRPr="00D6023D">
        <w:rPr>
          <w:rFonts w:ascii="Arial" w:hAnsi="Arial" w:cs="Arial"/>
          <w:sz w:val="20"/>
          <w:lang w:val="es-MX" w:eastAsia="es-MX"/>
        </w:rPr>
        <w:br/>
      </w:r>
    </w:p>
    <w:p w:rsidR="00991B23" w:rsidRDefault="00A00FBD" w:rsidP="00991B23">
      <w:pPr>
        <w:pStyle w:val="Prrafodelista"/>
        <w:numPr>
          <w:ilvl w:val="0"/>
          <w:numId w:val="31"/>
        </w:numPr>
        <w:tabs>
          <w:tab w:val="left" w:pos="2695"/>
        </w:tabs>
        <w:spacing w:before="0" w:after="0" w:line="240" w:lineRule="auto"/>
        <w:rPr>
          <w:rFonts w:ascii="Arial" w:hAnsi="Arial" w:cs="Arial"/>
          <w:sz w:val="20"/>
          <w:lang w:val="es-MX" w:eastAsia="es-MX"/>
        </w:rPr>
      </w:pPr>
      <w:r w:rsidRPr="00D6023D">
        <w:rPr>
          <w:rFonts w:ascii="Arial" w:hAnsi="Arial" w:cs="Arial"/>
          <w:sz w:val="20"/>
          <w:lang w:val="es-MX" w:eastAsia="es-MX"/>
        </w:rPr>
        <w:t>¿Cuáles son las mejoras en la interfaz que podemos hacer?</w:t>
      </w:r>
    </w:p>
    <w:p w:rsidR="00991B23" w:rsidRDefault="00991B23" w:rsidP="00991B23">
      <w:pPr>
        <w:tabs>
          <w:tab w:val="left" w:pos="2695"/>
        </w:tabs>
        <w:spacing w:before="0" w:after="0" w:line="240" w:lineRule="auto"/>
        <w:rPr>
          <w:rFonts w:ascii="Arial" w:hAnsi="Arial" w:cs="Arial"/>
          <w:sz w:val="20"/>
          <w:lang w:val="es-MX" w:eastAsia="es-MX"/>
        </w:rPr>
      </w:pPr>
    </w:p>
    <w:p w:rsidR="00991B23" w:rsidRDefault="00991B23" w:rsidP="00991B23">
      <w:pPr>
        <w:pStyle w:val="Prrafodelista"/>
        <w:numPr>
          <w:ilvl w:val="0"/>
          <w:numId w:val="31"/>
        </w:numPr>
        <w:tabs>
          <w:tab w:val="left" w:pos="2695"/>
        </w:tabs>
        <w:spacing w:before="0" w:after="0" w:line="240" w:lineRule="auto"/>
        <w:rPr>
          <w:rFonts w:ascii="Arial" w:hAnsi="Arial" w:cs="Arial"/>
          <w:sz w:val="20"/>
          <w:lang w:val="es-MX" w:eastAsia="es-MX"/>
        </w:rPr>
      </w:pPr>
      <w:r w:rsidRPr="00991B23">
        <w:rPr>
          <w:rFonts w:ascii="Arial" w:hAnsi="Arial" w:cs="Arial"/>
          <w:sz w:val="20"/>
          <w:lang w:val="es-MX" w:eastAsia="es-MX"/>
        </w:rPr>
        <w:t>Identificar los patrones de diseño que están sie</w:t>
      </w:r>
      <w:r>
        <w:rPr>
          <w:rFonts w:ascii="Arial" w:hAnsi="Arial" w:cs="Arial"/>
          <w:sz w:val="20"/>
          <w:lang w:val="es-MX" w:eastAsia="es-MX"/>
        </w:rPr>
        <w:t>ndo utilizados en la industria.</w:t>
      </w:r>
    </w:p>
    <w:p w:rsidR="00991B23" w:rsidRPr="00991B23" w:rsidRDefault="00991B23" w:rsidP="00991B23">
      <w:pPr>
        <w:pStyle w:val="Prrafodelista"/>
        <w:rPr>
          <w:rFonts w:ascii="Arial" w:hAnsi="Arial" w:cs="Arial"/>
          <w:sz w:val="20"/>
          <w:lang w:val="es-MX" w:eastAsia="es-MX"/>
        </w:rPr>
      </w:pPr>
    </w:p>
    <w:p w:rsidR="00991B23" w:rsidRDefault="00991B23" w:rsidP="00991B23">
      <w:pPr>
        <w:pStyle w:val="Prrafodelista"/>
        <w:tabs>
          <w:tab w:val="left" w:pos="2695"/>
        </w:tabs>
        <w:spacing w:before="0" w:after="0" w:line="240" w:lineRule="auto"/>
        <w:jc w:val="center"/>
        <w:rPr>
          <w:rFonts w:ascii="Arial" w:hAnsi="Arial" w:cs="Arial"/>
          <w:sz w:val="20"/>
          <w:lang w:val="es-MX" w:eastAsia="es-MX"/>
        </w:rPr>
      </w:pPr>
      <w:r>
        <w:rPr>
          <w:noProof/>
          <w:lang w:val="es-MX" w:eastAsia="es-MX"/>
        </w:rPr>
        <w:drawing>
          <wp:inline distT="0" distB="0" distL="0" distR="0">
            <wp:extent cx="4390292" cy="1949279"/>
            <wp:effectExtent l="0" t="0" r="0" b="0"/>
            <wp:docPr id="40" name="Imagen 40" descr="Eb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ba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3157" cy="1950551"/>
                    </a:xfrm>
                    <a:prstGeom prst="rect">
                      <a:avLst/>
                    </a:prstGeom>
                    <a:noFill/>
                    <a:ln>
                      <a:noFill/>
                    </a:ln>
                  </pic:spPr>
                </pic:pic>
              </a:graphicData>
            </a:graphic>
          </wp:inline>
        </w:drawing>
      </w:r>
    </w:p>
    <w:p w:rsidR="00991B23" w:rsidRDefault="00991B23" w:rsidP="00991B23">
      <w:pPr>
        <w:pStyle w:val="Prrafodelista"/>
        <w:tabs>
          <w:tab w:val="left" w:pos="2695"/>
        </w:tabs>
        <w:spacing w:before="0" w:after="0" w:line="240" w:lineRule="auto"/>
        <w:jc w:val="center"/>
        <w:rPr>
          <w:rFonts w:ascii="Arial" w:hAnsi="Arial" w:cs="Arial"/>
          <w:sz w:val="20"/>
          <w:lang w:val="es-MX" w:eastAsia="es-MX"/>
        </w:rPr>
      </w:pPr>
      <w:r>
        <w:rPr>
          <w:noProof/>
          <w:lang w:val="es-MX" w:eastAsia="es-MX"/>
        </w:rPr>
        <w:lastRenderedPageBreak/>
        <w:drawing>
          <wp:inline distT="0" distB="0" distL="0" distR="0">
            <wp:extent cx="4527353" cy="2014538"/>
            <wp:effectExtent l="0" t="0" r="6985" b="5080"/>
            <wp:docPr id="41" name="Imagen 41" descr="Ama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maz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6991" cy="2018827"/>
                    </a:xfrm>
                    <a:prstGeom prst="rect">
                      <a:avLst/>
                    </a:prstGeom>
                    <a:noFill/>
                    <a:ln>
                      <a:noFill/>
                    </a:ln>
                  </pic:spPr>
                </pic:pic>
              </a:graphicData>
            </a:graphic>
          </wp:inline>
        </w:drawing>
      </w:r>
    </w:p>
    <w:p w:rsidR="00991B23" w:rsidRDefault="00991B23" w:rsidP="00991B23">
      <w:pPr>
        <w:pStyle w:val="Prrafodelista"/>
        <w:tabs>
          <w:tab w:val="left" w:pos="2695"/>
        </w:tabs>
        <w:spacing w:before="0" w:after="0" w:line="240" w:lineRule="auto"/>
        <w:jc w:val="both"/>
        <w:rPr>
          <w:rFonts w:ascii="Arial" w:hAnsi="Arial" w:cs="Arial"/>
          <w:sz w:val="20"/>
          <w:lang w:val="es-MX" w:eastAsia="es-MX"/>
        </w:rPr>
      </w:pPr>
    </w:p>
    <w:p w:rsidR="00991B23" w:rsidRDefault="00991B23" w:rsidP="00202365">
      <w:pPr>
        <w:pStyle w:val="Ttulo1"/>
      </w:pPr>
      <w:r w:rsidRPr="00991B23">
        <w:t>User Research: Encuestas</w:t>
      </w:r>
    </w:p>
    <w:p w:rsidR="00991B23" w:rsidRPr="006274E4" w:rsidRDefault="00991B23" w:rsidP="006274E4">
      <w:pPr>
        <w:jc w:val="both"/>
        <w:rPr>
          <w:rFonts w:ascii="Arial" w:hAnsi="Arial" w:cs="Arial"/>
          <w:sz w:val="20"/>
        </w:rPr>
      </w:pPr>
      <w:r w:rsidRPr="006274E4">
        <w:rPr>
          <w:rFonts w:ascii="Arial" w:hAnsi="Arial" w:cs="Arial"/>
          <w:sz w:val="20"/>
        </w:rPr>
        <w:t>Este es un ejemplo de cómo puedes formular preguntas para tu encuesta. De</w:t>
      </w:r>
      <w:r w:rsidR="006274E4">
        <w:rPr>
          <w:rFonts w:ascii="Arial" w:hAnsi="Arial" w:cs="Arial"/>
          <w:sz w:val="20"/>
        </w:rPr>
        <w:t xml:space="preserve"> </w:t>
      </w:r>
      <w:r w:rsidRPr="006274E4">
        <w:rPr>
          <w:rFonts w:ascii="Arial" w:hAnsi="Arial" w:cs="Arial"/>
          <w:sz w:val="20"/>
        </w:rPr>
        <w:t xml:space="preserve">preferencia usa preguntas con respuestas definidas: sí / </w:t>
      </w:r>
      <w:r w:rsidR="006274E4">
        <w:rPr>
          <w:rFonts w:ascii="Arial" w:hAnsi="Arial" w:cs="Arial"/>
          <w:sz w:val="20"/>
        </w:rPr>
        <w:t xml:space="preserve">no, de opción múltiple, rangos, </w:t>
      </w:r>
      <w:r w:rsidRPr="006274E4">
        <w:rPr>
          <w:rFonts w:ascii="Arial" w:hAnsi="Arial" w:cs="Arial"/>
          <w:sz w:val="20"/>
        </w:rPr>
        <w:t>etc. Será más fácil cotejar los resultados de esta</w:t>
      </w:r>
      <w:r w:rsidR="006274E4">
        <w:rPr>
          <w:rFonts w:ascii="Arial" w:hAnsi="Arial" w:cs="Arial"/>
          <w:sz w:val="20"/>
        </w:rPr>
        <w:t xml:space="preserve"> forma. ¡No te olvides de hacer </w:t>
      </w:r>
      <w:r w:rsidRPr="006274E4">
        <w:rPr>
          <w:rFonts w:ascii="Arial" w:hAnsi="Arial" w:cs="Arial"/>
          <w:sz w:val="20"/>
        </w:rPr>
        <w:t>preguntas demográficas!</w:t>
      </w:r>
    </w:p>
    <w:p w:rsidR="00991B23" w:rsidRPr="006274E4" w:rsidRDefault="00991B23" w:rsidP="00202365">
      <w:pPr>
        <w:spacing w:before="0" w:after="0"/>
        <w:jc w:val="both"/>
        <w:rPr>
          <w:rFonts w:ascii="Arial" w:hAnsi="Arial" w:cs="Arial"/>
          <w:sz w:val="20"/>
        </w:rPr>
      </w:pPr>
      <w:r w:rsidRPr="006274E4">
        <w:rPr>
          <w:rFonts w:ascii="Arial" w:hAnsi="Arial" w:cs="Arial"/>
          <w:sz w:val="20"/>
        </w:rPr>
        <w:t>1. ¿En qué parte de la ciudad vives?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a. Del Valle / Letrán Valle</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b. Narvarte</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c. Álamos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d. Nápoles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e. Roma Condesa</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f. Juárez</w:t>
      </w:r>
    </w:p>
    <w:p w:rsidR="00202365" w:rsidRDefault="00202365" w:rsidP="00202365">
      <w:pPr>
        <w:spacing w:before="0" w:after="0"/>
        <w:jc w:val="both"/>
        <w:rPr>
          <w:rFonts w:ascii="Arial" w:hAnsi="Arial" w:cs="Arial"/>
          <w:sz w:val="20"/>
        </w:rPr>
      </w:pPr>
    </w:p>
    <w:p w:rsidR="00991B23" w:rsidRPr="006274E4" w:rsidRDefault="00991B23" w:rsidP="00202365">
      <w:pPr>
        <w:spacing w:before="0" w:after="0"/>
        <w:jc w:val="both"/>
        <w:rPr>
          <w:rFonts w:ascii="Arial" w:hAnsi="Arial" w:cs="Arial"/>
          <w:sz w:val="20"/>
        </w:rPr>
      </w:pPr>
      <w:r w:rsidRPr="006274E4">
        <w:rPr>
          <w:rFonts w:ascii="Arial" w:hAnsi="Arial" w:cs="Arial"/>
          <w:sz w:val="20"/>
        </w:rPr>
        <w:t>2. ¿Con quién vives?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a. Vivo solo</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b. Tengo roomies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c. Vivo con mi pareja</w:t>
      </w:r>
    </w:p>
    <w:p w:rsidR="00202365" w:rsidRDefault="00202365" w:rsidP="00202365">
      <w:pPr>
        <w:spacing w:before="0" w:after="0"/>
        <w:jc w:val="both"/>
        <w:rPr>
          <w:rFonts w:ascii="Arial" w:hAnsi="Arial" w:cs="Arial"/>
          <w:sz w:val="20"/>
        </w:rPr>
      </w:pPr>
    </w:p>
    <w:p w:rsidR="00991B23" w:rsidRPr="006274E4" w:rsidRDefault="00991B23" w:rsidP="00202365">
      <w:pPr>
        <w:spacing w:before="0" w:after="0"/>
        <w:jc w:val="both"/>
        <w:rPr>
          <w:rFonts w:ascii="Arial" w:hAnsi="Arial" w:cs="Arial"/>
          <w:sz w:val="20"/>
        </w:rPr>
      </w:pPr>
      <w:r w:rsidRPr="006274E4">
        <w:rPr>
          <w:rFonts w:ascii="Arial" w:hAnsi="Arial" w:cs="Arial"/>
          <w:sz w:val="20"/>
        </w:rPr>
        <w:t>3. ¿Cuánto tiempo llevas en tu depa actual?</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a. Menos de 1 año</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b. 1 año</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c. 2 - 4 años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d. Más de 4 años</w:t>
      </w:r>
    </w:p>
    <w:p w:rsidR="00202365" w:rsidRDefault="00202365" w:rsidP="00202365">
      <w:pPr>
        <w:spacing w:before="0" w:after="0"/>
        <w:jc w:val="both"/>
        <w:rPr>
          <w:rFonts w:ascii="Arial" w:hAnsi="Arial" w:cs="Arial"/>
          <w:sz w:val="20"/>
        </w:rPr>
      </w:pPr>
    </w:p>
    <w:p w:rsidR="00991B23" w:rsidRPr="006274E4" w:rsidRDefault="00991B23" w:rsidP="00202365">
      <w:pPr>
        <w:spacing w:before="0" w:after="0"/>
        <w:jc w:val="both"/>
        <w:rPr>
          <w:rFonts w:ascii="Arial" w:hAnsi="Arial" w:cs="Arial"/>
          <w:sz w:val="20"/>
        </w:rPr>
      </w:pPr>
      <w:r w:rsidRPr="006274E4">
        <w:rPr>
          <w:rFonts w:ascii="Arial" w:hAnsi="Arial" w:cs="Arial"/>
          <w:sz w:val="20"/>
        </w:rPr>
        <w:t>4. ¿Cuánto pagas de renta al mes?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a. Menos de $5,000</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b. Entre $5,000 y $10,000</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c. Entre $10,000 y $15,000</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d. Entre $15,000 y $20,000</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e. Más de $20,000</w:t>
      </w:r>
    </w:p>
    <w:p w:rsidR="00202365" w:rsidRDefault="00202365" w:rsidP="00202365">
      <w:pPr>
        <w:spacing w:before="0" w:after="0"/>
        <w:jc w:val="both"/>
        <w:rPr>
          <w:rFonts w:ascii="Arial" w:hAnsi="Arial" w:cs="Arial"/>
          <w:sz w:val="20"/>
        </w:rPr>
      </w:pPr>
    </w:p>
    <w:p w:rsidR="00991B23" w:rsidRPr="006274E4" w:rsidRDefault="00991B23" w:rsidP="00202365">
      <w:pPr>
        <w:spacing w:before="0" w:after="0"/>
        <w:jc w:val="both"/>
        <w:rPr>
          <w:rFonts w:ascii="Arial" w:hAnsi="Arial" w:cs="Arial"/>
          <w:sz w:val="20"/>
        </w:rPr>
      </w:pPr>
      <w:r w:rsidRPr="006274E4">
        <w:rPr>
          <w:rFonts w:ascii="Arial" w:hAnsi="Arial" w:cs="Arial"/>
          <w:sz w:val="20"/>
        </w:rPr>
        <w:t>5. ¿Cuáles son las barreras que has tenido al buscar un departamento para rentar?</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a. Las rentas son muy altas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b. Piden muchos requisitos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c. Relación calidad - precio</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d. Inmuebles en mal estado</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e. Ubicación</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f. No aceptan mascotas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g. No tienen estacionamiento</w:t>
      </w:r>
    </w:p>
    <w:p w:rsidR="00202365" w:rsidRDefault="00991B23" w:rsidP="00202365">
      <w:pPr>
        <w:spacing w:before="0" w:after="0"/>
        <w:ind w:left="720"/>
        <w:jc w:val="both"/>
        <w:rPr>
          <w:rFonts w:ascii="Arial" w:hAnsi="Arial" w:cs="Arial"/>
          <w:sz w:val="20"/>
        </w:rPr>
      </w:pPr>
      <w:r w:rsidRPr="006274E4">
        <w:rPr>
          <w:rFonts w:ascii="Arial" w:hAnsi="Arial" w:cs="Arial"/>
          <w:sz w:val="20"/>
        </w:rPr>
        <w:t>h. El trato con los dueños o las agencias inmobiliarias no es el ideal</w:t>
      </w:r>
    </w:p>
    <w:p w:rsidR="00991B23" w:rsidRPr="006274E4" w:rsidRDefault="00991B23" w:rsidP="00202365">
      <w:pPr>
        <w:spacing w:before="0" w:after="0"/>
        <w:jc w:val="both"/>
        <w:rPr>
          <w:rFonts w:ascii="Arial" w:hAnsi="Arial" w:cs="Arial"/>
          <w:sz w:val="20"/>
        </w:rPr>
      </w:pPr>
      <w:r w:rsidRPr="006274E4">
        <w:rPr>
          <w:rFonts w:ascii="Arial" w:hAnsi="Arial" w:cs="Arial"/>
          <w:sz w:val="20"/>
        </w:rPr>
        <w:lastRenderedPageBreak/>
        <w:t>6. ¿En dónde encontraste tu último depa?</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a. Sitios de clasificados online</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b. Sitios especializados en inmuebles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c. Vi un anuncio en la calle</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d. Vi un anuncio en el periódico</w:t>
      </w:r>
    </w:p>
    <w:p w:rsidR="00991B23" w:rsidRDefault="00991B23" w:rsidP="00202365">
      <w:pPr>
        <w:spacing w:before="0" w:after="0"/>
        <w:ind w:left="720"/>
        <w:jc w:val="both"/>
        <w:rPr>
          <w:rFonts w:ascii="Arial" w:hAnsi="Arial" w:cs="Arial"/>
          <w:sz w:val="20"/>
        </w:rPr>
      </w:pPr>
      <w:r w:rsidRPr="006274E4">
        <w:rPr>
          <w:rFonts w:ascii="Arial" w:hAnsi="Arial" w:cs="Arial"/>
          <w:sz w:val="20"/>
        </w:rPr>
        <w:t>e. Vi un post en social media</w:t>
      </w:r>
    </w:p>
    <w:p w:rsidR="00202365" w:rsidRPr="006274E4" w:rsidRDefault="00202365" w:rsidP="00202365">
      <w:pPr>
        <w:spacing w:before="0" w:after="0"/>
        <w:ind w:left="720"/>
        <w:jc w:val="both"/>
        <w:rPr>
          <w:rFonts w:ascii="Arial" w:hAnsi="Arial" w:cs="Arial"/>
          <w:sz w:val="20"/>
        </w:rPr>
      </w:pPr>
    </w:p>
    <w:p w:rsidR="00991B23" w:rsidRPr="006274E4" w:rsidRDefault="00991B23" w:rsidP="00202365">
      <w:pPr>
        <w:spacing w:before="0" w:after="0"/>
        <w:jc w:val="both"/>
        <w:rPr>
          <w:rFonts w:ascii="Arial" w:hAnsi="Arial" w:cs="Arial"/>
          <w:sz w:val="20"/>
        </w:rPr>
      </w:pPr>
      <w:r w:rsidRPr="006274E4">
        <w:rPr>
          <w:rFonts w:ascii="Arial" w:hAnsi="Arial" w:cs="Arial"/>
          <w:sz w:val="20"/>
        </w:rPr>
        <w:t>7. Tu edad…</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a. de 18 a 24 años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b. de 25 a 35 años</w:t>
      </w:r>
    </w:p>
    <w:p w:rsidR="00991B23" w:rsidRPr="006274E4" w:rsidRDefault="00991B23" w:rsidP="00202365">
      <w:pPr>
        <w:spacing w:before="0" w:after="0"/>
        <w:ind w:left="720"/>
        <w:jc w:val="both"/>
        <w:rPr>
          <w:rFonts w:ascii="Arial" w:hAnsi="Arial" w:cs="Arial"/>
          <w:sz w:val="20"/>
        </w:rPr>
      </w:pPr>
      <w:r w:rsidRPr="006274E4">
        <w:rPr>
          <w:rFonts w:ascii="Arial" w:hAnsi="Arial" w:cs="Arial"/>
          <w:sz w:val="20"/>
        </w:rPr>
        <w:t>c. de 35 a 45 años</w:t>
      </w:r>
    </w:p>
    <w:p w:rsidR="00991B23" w:rsidRDefault="00991B23" w:rsidP="00202365">
      <w:pPr>
        <w:spacing w:before="0" w:after="0"/>
        <w:ind w:left="720"/>
        <w:jc w:val="both"/>
        <w:rPr>
          <w:rFonts w:ascii="Arial" w:hAnsi="Arial" w:cs="Arial"/>
          <w:sz w:val="20"/>
        </w:rPr>
      </w:pPr>
      <w:r w:rsidRPr="006274E4">
        <w:rPr>
          <w:rFonts w:ascii="Arial" w:hAnsi="Arial" w:cs="Arial"/>
          <w:sz w:val="20"/>
        </w:rPr>
        <w:t>d. más de 45 años</w:t>
      </w:r>
    </w:p>
    <w:p w:rsidR="00BA2E8F" w:rsidRDefault="00BA2E8F" w:rsidP="00202365">
      <w:pPr>
        <w:spacing w:before="0" w:after="0"/>
        <w:ind w:left="720"/>
        <w:jc w:val="both"/>
        <w:rPr>
          <w:rFonts w:ascii="Arial" w:hAnsi="Arial" w:cs="Arial"/>
          <w:sz w:val="20"/>
        </w:rPr>
      </w:pPr>
    </w:p>
    <w:p w:rsidR="00BA2E8F" w:rsidRDefault="00BA2E8F" w:rsidP="00202365">
      <w:pPr>
        <w:spacing w:before="0" w:after="0"/>
        <w:ind w:left="720"/>
        <w:jc w:val="both"/>
        <w:rPr>
          <w:rFonts w:ascii="Arial" w:hAnsi="Arial" w:cs="Arial"/>
          <w:sz w:val="20"/>
        </w:rPr>
      </w:pPr>
    </w:p>
    <w:p w:rsidR="00BA2E8F" w:rsidRDefault="00BA2E8F" w:rsidP="00BA2E8F">
      <w:pPr>
        <w:pStyle w:val="Ttulo1"/>
      </w:pPr>
      <w:r w:rsidRPr="00BA2E8F">
        <w:t>User Research: Entrevistas</w:t>
      </w:r>
    </w:p>
    <w:p w:rsidR="00BA2E8F" w:rsidRDefault="00BA2E8F" w:rsidP="00AE3D25">
      <w:pPr>
        <w:spacing w:after="0"/>
        <w:jc w:val="both"/>
        <w:rPr>
          <w:rFonts w:ascii="Arial" w:hAnsi="Arial" w:cs="Arial"/>
        </w:rPr>
      </w:pPr>
      <w:r w:rsidRPr="00AE3D25">
        <w:rPr>
          <w:rFonts w:ascii="Arial" w:hAnsi="Arial" w:cs="Arial"/>
        </w:rPr>
        <w:t>Este es un ejemplo de cómo puedes preparar un script para entrevista. Lo más</w:t>
      </w:r>
      <w:r w:rsidR="00AE3D25" w:rsidRPr="00AE3D25">
        <w:rPr>
          <w:rFonts w:ascii="Arial" w:hAnsi="Arial" w:cs="Arial"/>
        </w:rPr>
        <w:t xml:space="preserve"> </w:t>
      </w:r>
      <w:r w:rsidRPr="00AE3D25">
        <w:rPr>
          <w:rFonts w:ascii="Arial" w:hAnsi="Arial" w:cs="Arial"/>
        </w:rPr>
        <w:t>importante es que generes empatía con el usuario, que</w:t>
      </w:r>
      <w:r w:rsidR="00AE3D25" w:rsidRPr="00AE3D25">
        <w:rPr>
          <w:rFonts w:ascii="Arial" w:hAnsi="Arial" w:cs="Arial"/>
        </w:rPr>
        <w:t xml:space="preserve"> no lo interrumpas y que grabes </w:t>
      </w:r>
      <w:r w:rsidRPr="00AE3D25">
        <w:rPr>
          <w:rFonts w:ascii="Arial" w:hAnsi="Arial" w:cs="Arial"/>
        </w:rPr>
        <w:t>todo. Si un usuario te da una respuesta muy corta o cerrada, siem</w:t>
      </w:r>
      <w:r w:rsidR="00AE3D25" w:rsidRPr="00AE3D25">
        <w:rPr>
          <w:rFonts w:ascii="Arial" w:hAnsi="Arial" w:cs="Arial"/>
        </w:rPr>
        <w:t xml:space="preserve">pre es bueno </w:t>
      </w:r>
      <w:r w:rsidRPr="00AE3D25">
        <w:rPr>
          <w:rFonts w:ascii="Arial" w:hAnsi="Arial" w:cs="Arial"/>
        </w:rPr>
        <w:t>preguntar ¿por qué?</w:t>
      </w:r>
    </w:p>
    <w:p w:rsidR="00AE3D25" w:rsidRPr="00AE3D25" w:rsidRDefault="00AE3D25" w:rsidP="00AE3D25">
      <w:pPr>
        <w:spacing w:after="0"/>
        <w:jc w:val="both"/>
        <w:rPr>
          <w:rFonts w:ascii="Arial" w:hAnsi="Arial" w:cs="Arial"/>
        </w:rPr>
      </w:pPr>
    </w:p>
    <w:p w:rsidR="00BA2E8F" w:rsidRPr="00AE3D25" w:rsidRDefault="00BA2E8F" w:rsidP="00AE3D25">
      <w:pPr>
        <w:spacing w:after="0"/>
        <w:jc w:val="both"/>
        <w:rPr>
          <w:rFonts w:ascii="Arial" w:hAnsi="Arial" w:cs="Arial"/>
        </w:rPr>
      </w:pPr>
      <w:r w:rsidRPr="00AE3D25">
        <w:rPr>
          <w:rFonts w:ascii="Arial" w:hAnsi="Arial" w:cs="Arial"/>
        </w:rPr>
        <w:t>1. ¿</w:t>
      </w:r>
      <w:r w:rsidR="00AE3D25" w:rsidRPr="00AE3D25">
        <w:rPr>
          <w:rFonts w:ascii="Arial" w:hAnsi="Arial" w:cs="Arial"/>
        </w:rPr>
        <w:t>Cuál</w:t>
      </w:r>
      <w:r w:rsidRPr="00AE3D25">
        <w:rPr>
          <w:rFonts w:ascii="Arial" w:hAnsi="Arial" w:cs="Arial"/>
        </w:rPr>
        <w:t xml:space="preserve"> es tu nombre?</w:t>
      </w:r>
    </w:p>
    <w:p w:rsidR="00BA2E8F" w:rsidRPr="00AE3D25" w:rsidRDefault="00BA2E8F" w:rsidP="00AE3D25">
      <w:pPr>
        <w:spacing w:after="0"/>
        <w:jc w:val="both"/>
        <w:rPr>
          <w:rFonts w:ascii="Arial" w:hAnsi="Arial" w:cs="Arial"/>
        </w:rPr>
      </w:pPr>
      <w:r w:rsidRPr="00AE3D25">
        <w:rPr>
          <w:rFonts w:ascii="Arial" w:hAnsi="Arial" w:cs="Arial"/>
        </w:rPr>
        <w:t>2. ¿</w:t>
      </w:r>
      <w:r w:rsidR="00AE3D25" w:rsidRPr="00AE3D25">
        <w:rPr>
          <w:rFonts w:ascii="Arial" w:hAnsi="Arial" w:cs="Arial"/>
        </w:rPr>
        <w:t>Qué</w:t>
      </w:r>
      <w:r w:rsidRPr="00AE3D25">
        <w:rPr>
          <w:rFonts w:ascii="Arial" w:hAnsi="Arial" w:cs="Arial"/>
        </w:rPr>
        <w:t xml:space="preserve"> edad tienes?</w:t>
      </w:r>
    </w:p>
    <w:p w:rsidR="00BA2E8F" w:rsidRPr="00AE3D25" w:rsidRDefault="00BA2E8F" w:rsidP="00AE3D25">
      <w:pPr>
        <w:spacing w:after="0"/>
        <w:jc w:val="both"/>
        <w:rPr>
          <w:rFonts w:ascii="Arial" w:hAnsi="Arial" w:cs="Arial"/>
        </w:rPr>
      </w:pPr>
      <w:r w:rsidRPr="00AE3D25">
        <w:rPr>
          <w:rFonts w:ascii="Arial" w:hAnsi="Arial" w:cs="Arial"/>
        </w:rPr>
        <w:t>3. ¿A qué te dedicas?</w:t>
      </w:r>
    </w:p>
    <w:p w:rsidR="00BA2E8F" w:rsidRPr="00AE3D25" w:rsidRDefault="00BA2E8F" w:rsidP="00AE3D25">
      <w:pPr>
        <w:spacing w:after="0"/>
        <w:jc w:val="both"/>
        <w:rPr>
          <w:rFonts w:ascii="Arial" w:hAnsi="Arial" w:cs="Arial"/>
        </w:rPr>
      </w:pPr>
      <w:r w:rsidRPr="00AE3D25">
        <w:rPr>
          <w:rFonts w:ascii="Arial" w:hAnsi="Arial" w:cs="Arial"/>
        </w:rPr>
        <w:t>4. ¿Con quién vives?</w:t>
      </w:r>
    </w:p>
    <w:p w:rsidR="00BA2E8F" w:rsidRPr="00AE3D25" w:rsidRDefault="00BA2E8F" w:rsidP="00AE3D25">
      <w:pPr>
        <w:spacing w:after="0"/>
        <w:jc w:val="both"/>
        <w:rPr>
          <w:rFonts w:ascii="Arial" w:hAnsi="Arial" w:cs="Arial"/>
        </w:rPr>
      </w:pPr>
      <w:r w:rsidRPr="00AE3D25">
        <w:rPr>
          <w:rFonts w:ascii="Arial" w:hAnsi="Arial" w:cs="Arial"/>
        </w:rPr>
        <w:t>5. ¿Es la primera vez que buscas departamento? ¿Por qué lo buscas?</w:t>
      </w:r>
    </w:p>
    <w:p w:rsidR="00BA2E8F" w:rsidRPr="00AE3D25" w:rsidRDefault="00BA2E8F" w:rsidP="00AE3D25">
      <w:pPr>
        <w:spacing w:after="0"/>
        <w:jc w:val="both"/>
        <w:rPr>
          <w:rFonts w:ascii="Arial" w:hAnsi="Arial" w:cs="Arial"/>
        </w:rPr>
      </w:pPr>
      <w:r w:rsidRPr="00AE3D25">
        <w:rPr>
          <w:rFonts w:ascii="Arial" w:hAnsi="Arial" w:cs="Arial"/>
        </w:rPr>
        <w:t xml:space="preserve">6. ¿Cómo han sido tus experiencias anteriores a </w:t>
      </w:r>
      <w:r w:rsidR="00AE3D25" w:rsidRPr="00AE3D25">
        <w:rPr>
          <w:rFonts w:ascii="Arial" w:hAnsi="Arial" w:cs="Arial"/>
        </w:rPr>
        <w:t xml:space="preserve">la hora de buscar un depa? ¿Por </w:t>
      </w:r>
      <w:r w:rsidRPr="00AE3D25">
        <w:rPr>
          <w:rFonts w:ascii="Arial" w:hAnsi="Arial" w:cs="Arial"/>
        </w:rPr>
        <w:t>qué?</w:t>
      </w:r>
    </w:p>
    <w:p w:rsidR="00BA2E8F" w:rsidRPr="00AE3D25" w:rsidRDefault="00BA2E8F" w:rsidP="00AE3D25">
      <w:pPr>
        <w:spacing w:after="0"/>
        <w:jc w:val="both"/>
        <w:rPr>
          <w:rFonts w:ascii="Arial" w:hAnsi="Arial" w:cs="Arial"/>
        </w:rPr>
      </w:pPr>
      <w:r w:rsidRPr="00AE3D25">
        <w:rPr>
          <w:rFonts w:ascii="Arial" w:hAnsi="Arial" w:cs="Arial"/>
        </w:rPr>
        <w:t xml:space="preserve">7. </w:t>
      </w:r>
      <w:r w:rsidR="00AE3D25" w:rsidRPr="00AE3D25">
        <w:rPr>
          <w:rFonts w:ascii="Arial" w:hAnsi="Arial" w:cs="Arial"/>
        </w:rPr>
        <w:t>Cuéntame</w:t>
      </w:r>
      <w:r w:rsidRPr="00AE3D25">
        <w:rPr>
          <w:rFonts w:ascii="Arial" w:hAnsi="Arial" w:cs="Arial"/>
        </w:rPr>
        <w:t xml:space="preserve"> </w:t>
      </w:r>
      <w:r w:rsidR="00AE3D25" w:rsidRPr="00AE3D25">
        <w:rPr>
          <w:rFonts w:ascii="Arial" w:hAnsi="Arial" w:cs="Arial"/>
        </w:rPr>
        <w:t>cuál</w:t>
      </w:r>
      <w:r w:rsidRPr="00AE3D25">
        <w:rPr>
          <w:rFonts w:ascii="Arial" w:hAnsi="Arial" w:cs="Arial"/>
        </w:rPr>
        <w:t xml:space="preserve"> es tu proceso para buscar departamento…</w:t>
      </w:r>
    </w:p>
    <w:p w:rsidR="00BA2E8F" w:rsidRPr="00AE3D25" w:rsidRDefault="00BA2E8F" w:rsidP="00AE3D25">
      <w:pPr>
        <w:spacing w:after="0"/>
        <w:jc w:val="both"/>
        <w:rPr>
          <w:rFonts w:ascii="Arial" w:hAnsi="Arial" w:cs="Arial"/>
        </w:rPr>
      </w:pPr>
      <w:r w:rsidRPr="00AE3D25">
        <w:rPr>
          <w:rFonts w:ascii="Arial" w:hAnsi="Arial" w:cs="Arial"/>
        </w:rPr>
        <w:t>8. ¿Qué es lo más importante para ti a la hora de buscar un depa?</w:t>
      </w:r>
    </w:p>
    <w:p w:rsidR="00BA2E8F" w:rsidRPr="00AE3D25" w:rsidRDefault="00BA2E8F" w:rsidP="00AE3D25">
      <w:pPr>
        <w:spacing w:after="0"/>
        <w:jc w:val="both"/>
        <w:rPr>
          <w:rFonts w:ascii="Arial" w:hAnsi="Arial" w:cs="Arial"/>
        </w:rPr>
      </w:pPr>
      <w:r w:rsidRPr="00AE3D25">
        <w:rPr>
          <w:rFonts w:ascii="Arial" w:hAnsi="Arial" w:cs="Arial"/>
        </w:rPr>
        <w:t>9. ¿Has usado sitios para encontrar departamento? ¿Cuales? ¿</w:t>
      </w:r>
      <w:r w:rsidR="00AE3D25" w:rsidRPr="00AE3D25">
        <w:rPr>
          <w:rFonts w:ascii="Arial" w:hAnsi="Arial" w:cs="Arial"/>
        </w:rPr>
        <w:t>Cuál</w:t>
      </w:r>
      <w:r w:rsidRPr="00AE3D25">
        <w:rPr>
          <w:rFonts w:ascii="Arial" w:hAnsi="Arial" w:cs="Arial"/>
        </w:rPr>
        <w:t xml:space="preserve"> es tu favorito?</w:t>
      </w:r>
    </w:p>
    <w:p w:rsidR="00BA2E8F" w:rsidRDefault="00BA2E8F" w:rsidP="00AE3D25">
      <w:pPr>
        <w:spacing w:after="0"/>
        <w:jc w:val="both"/>
        <w:rPr>
          <w:rFonts w:ascii="Arial" w:hAnsi="Arial" w:cs="Arial"/>
        </w:rPr>
      </w:pPr>
      <w:r w:rsidRPr="00AE3D25">
        <w:rPr>
          <w:rFonts w:ascii="Arial" w:hAnsi="Arial" w:cs="Arial"/>
        </w:rPr>
        <w:t>10. ¿Qué es lo que más te preocupa al buscar un departamento en internet?</w:t>
      </w:r>
    </w:p>
    <w:p w:rsidR="00AB478B" w:rsidRDefault="00AB478B" w:rsidP="00AE3D25">
      <w:pPr>
        <w:spacing w:after="0"/>
        <w:jc w:val="both"/>
        <w:rPr>
          <w:rFonts w:ascii="Arial" w:hAnsi="Arial" w:cs="Arial"/>
        </w:rPr>
      </w:pPr>
    </w:p>
    <w:p w:rsidR="00AB478B" w:rsidRDefault="00AB478B" w:rsidP="00AE3D25">
      <w:pPr>
        <w:spacing w:after="0"/>
        <w:jc w:val="both"/>
        <w:rPr>
          <w:rFonts w:ascii="Arial" w:hAnsi="Arial" w:cs="Arial"/>
        </w:rPr>
      </w:pPr>
    </w:p>
    <w:p w:rsidR="00AB478B" w:rsidRDefault="00AB478B" w:rsidP="00AE3D25">
      <w:pPr>
        <w:spacing w:after="0"/>
        <w:jc w:val="both"/>
        <w:rPr>
          <w:rFonts w:ascii="Arial" w:hAnsi="Arial" w:cs="Arial"/>
        </w:rPr>
      </w:pPr>
    </w:p>
    <w:p w:rsidR="00AB478B" w:rsidRDefault="00AB478B" w:rsidP="00AE3D25">
      <w:pPr>
        <w:spacing w:after="0"/>
        <w:jc w:val="both"/>
        <w:rPr>
          <w:rFonts w:ascii="Arial" w:hAnsi="Arial" w:cs="Arial"/>
        </w:rPr>
      </w:pPr>
    </w:p>
    <w:p w:rsidR="00AB478B" w:rsidRDefault="00AB478B" w:rsidP="00AE3D25">
      <w:pPr>
        <w:spacing w:after="0"/>
        <w:jc w:val="both"/>
        <w:rPr>
          <w:rFonts w:ascii="Arial" w:hAnsi="Arial" w:cs="Arial"/>
        </w:rPr>
      </w:pPr>
    </w:p>
    <w:p w:rsidR="00AB478B" w:rsidRDefault="00AB478B" w:rsidP="00AE3D25">
      <w:pPr>
        <w:spacing w:after="0"/>
        <w:jc w:val="both"/>
        <w:rPr>
          <w:rFonts w:ascii="Arial" w:hAnsi="Arial" w:cs="Arial"/>
        </w:rPr>
      </w:pPr>
    </w:p>
    <w:p w:rsidR="00AB478B" w:rsidRDefault="00AB478B" w:rsidP="00AE3D25">
      <w:pPr>
        <w:spacing w:after="0"/>
        <w:jc w:val="both"/>
        <w:rPr>
          <w:rFonts w:ascii="Arial" w:hAnsi="Arial" w:cs="Arial"/>
        </w:rPr>
      </w:pPr>
    </w:p>
    <w:p w:rsidR="00AB478B" w:rsidRDefault="00AB478B" w:rsidP="00AE3D25">
      <w:pPr>
        <w:spacing w:after="0"/>
        <w:jc w:val="both"/>
        <w:rPr>
          <w:rFonts w:ascii="Arial" w:hAnsi="Arial" w:cs="Arial"/>
        </w:rPr>
      </w:pPr>
    </w:p>
    <w:p w:rsidR="00AB478B" w:rsidRDefault="00AB478B" w:rsidP="00AE3D25">
      <w:pPr>
        <w:spacing w:after="0"/>
        <w:jc w:val="both"/>
        <w:rPr>
          <w:rFonts w:ascii="Arial" w:hAnsi="Arial" w:cs="Arial"/>
        </w:rPr>
      </w:pPr>
    </w:p>
    <w:p w:rsidR="00AB478B" w:rsidRDefault="00AB478B" w:rsidP="00AE3D25">
      <w:pPr>
        <w:spacing w:after="0"/>
        <w:jc w:val="both"/>
        <w:rPr>
          <w:rFonts w:ascii="Arial" w:hAnsi="Arial" w:cs="Arial"/>
        </w:rPr>
      </w:pPr>
    </w:p>
    <w:p w:rsidR="00AB478B" w:rsidRDefault="00AB478B" w:rsidP="00AE3D25">
      <w:pPr>
        <w:spacing w:after="0"/>
        <w:jc w:val="both"/>
        <w:rPr>
          <w:rFonts w:ascii="Arial" w:hAnsi="Arial" w:cs="Arial"/>
        </w:rPr>
      </w:pPr>
    </w:p>
    <w:p w:rsidR="00AB478B" w:rsidRPr="00AB478B" w:rsidRDefault="00AB478B" w:rsidP="00AB478B">
      <w:pPr>
        <w:pStyle w:val="Ttulo1"/>
      </w:pPr>
      <w:r w:rsidRPr="00AB478B">
        <w:lastRenderedPageBreak/>
        <w:t>User Personas</w:t>
      </w:r>
    </w:p>
    <w:p w:rsidR="00AB478B" w:rsidRDefault="00AB478B" w:rsidP="00AB478B">
      <w:pPr>
        <w:spacing w:after="0"/>
        <w:jc w:val="center"/>
        <w:rPr>
          <w:rFonts w:ascii="Arial" w:hAnsi="Arial" w:cs="Arial"/>
        </w:rPr>
      </w:pPr>
      <w:r>
        <w:rPr>
          <w:rFonts w:ascii="Arial" w:hAnsi="Arial" w:cs="Arial"/>
        </w:rPr>
        <w:tab/>
      </w:r>
      <w:r w:rsidRPr="00AB478B">
        <w:rPr>
          <w:rFonts w:ascii="Arial" w:hAnsi="Arial" w:cs="Arial"/>
        </w:rPr>
        <w:drawing>
          <wp:inline distT="0" distB="0" distL="0" distR="0" wp14:anchorId="4A891722" wp14:editId="4EDC7F1B">
            <wp:extent cx="4838700" cy="3537763"/>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413" b="2949"/>
                    <a:stretch/>
                  </pic:blipFill>
                  <pic:spPr bwMode="auto">
                    <a:xfrm>
                      <a:off x="0" y="0"/>
                      <a:ext cx="4839733" cy="3538518"/>
                    </a:xfrm>
                    <a:prstGeom prst="rect">
                      <a:avLst/>
                    </a:prstGeom>
                    <a:ln>
                      <a:noFill/>
                    </a:ln>
                    <a:extLst>
                      <a:ext uri="{53640926-AAD7-44D8-BBD7-CCE9431645EC}">
                        <a14:shadowObscured xmlns:a14="http://schemas.microsoft.com/office/drawing/2010/main"/>
                      </a:ext>
                    </a:extLst>
                  </pic:spPr>
                </pic:pic>
              </a:graphicData>
            </a:graphic>
          </wp:inline>
        </w:drawing>
      </w:r>
    </w:p>
    <w:p w:rsidR="00AB478B" w:rsidRDefault="00AB478B" w:rsidP="00AB478B">
      <w:pPr>
        <w:spacing w:after="0"/>
        <w:jc w:val="both"/>
        <w:rPr>
          <w:rFonts w:ascii="Arial" w:hAnsi="Arial" w:cs="Arial"/>
        </w:rPr>
      </w:pPr>
    </w:p>
    <w:p w:rsidR="00AB478B" w:rsidRDefault="00AB478B" w:rsidP="00AB478B">
      <w:pPr>
        <w:pStyle w:val="Ttulo1"/>
      </w:pPr>
      <w:r w:rsidRPr="00AB478B">
        <w:t>User Journeys</w:t>
      </w:r>
    </w:p>
    <w:p w:rsidR="00BC4954" w:rsidRPr="00BC4954" w:rsidRDefault="00BC4954" w:rsidP="00BC4954">
      <w:pPr>
        <w:spacing w:before="0" w:after="0" w:line="240" w:lineRule="auto"/>
        <w:jc w:val="both"/>
        <w:rPr>
          <w:rFonts w:ascii="Arial" w:hAnsi="Arial" w:cs="Arial"/>
          <w:sz w:val="20"/>
        </w:rPr>
      </w:pPr>
      <w:r w:rsidRPr="00BC4954">
        <w:rPr>
          <w:rFonts w:ascii="Arial" w:hAnsi="Arial" w:cs="Arial"/>
          <w:sz w:val="20"/>
        </w:rPr>
        <w:t>Es un esquema que nos ayuda a entender como un usuario interactúa con un producto.</w:t>
      </w:r>
    </w:p>
    <w:p w:rsidR="00BC4954" w:rsidRPr="00BC4954" w:rsidRDefault="00BC4954" w:rsidP="00BC4954">
      <w:pPr>
        <w:spacing w:before="0" w:after="0" w:line="240" w:lineRule="auto"/>
        <w:jc w:val="both"/>
        <w:rPr>
          <w:rFonts w:ascii="Arial" w:hAnsi="Arial" w:cs="Arial"/>
          <w:sz w:val="20"/>
        </w:rPr>
      </w:pPr>
    </w:p>
    <w:p w:rsidR="00BC4954" w:rsidRPr="00BC4954" w:rsidRDefault="00BC4954" w:rsidP="00BC4954">
      <w:pPr>
        <w:pStyle w:val="Prrafodelista"/>
        <w:numPr>
          <w:ilvl w:val="0"/>
          <w:numId w:val="32"/>
        </w:numPr>
        <w:spacing w:before="0" w:after="0" w:line="240" w:lineRule="auto"/>
        <w:jc w:val="both"/>
        <w:rPr>
          <w:rFonts w:ascii="Arial" w:hAnsi="Arial" w:cs="Arial"/>
          <w:sz w:val="20"/>
        </w:rPr>
      </w:pPr>
      <w:r w:rsidRPr="00BC4954">
        <w:rPr>
          <w:rFonts w:ascii="Arial" w:hAnsi="Arial" w:cs="Arial"/>
          <w:sz w:val="20"/>
        </w:rPr>
        <w:t>Nos ayuda a entender el comportamiento del usuario</w:t>
      </w:r>
    </w:p>
    <w:p w:rsidR="00BC4954" w:rsidRPr="00BC4954" w:rsidRDefault="00BC4954" w:rsidP="00BC4954">
      <w:pPr>
        <w:pStyle w:val="Prrafodelista"/>
        <w:numPr>
          <w:ilvl w:val="0"/>
          <w:numId w:val="32"/>
        </w:numPr>
        <w:spacing w:before="0" w:after="0" w:line="240" w:lineRule="auto"/>
        <w:jc w:val="both"/>
        <w:rPr>
          <w:rFonts w:ascii="Arial" w:hAnsi="Arial" w:cs="Arial"/>
          <w:sz w:val="20"/>
        </w:rPr>
      </w:pPr>
      <w:r w:rsidRPr="00BC4954">
        <w:rPr>
          <w:rFonts w:ascii="Arial" w:hAnsi="Arial" w:cs="Arial"/>
          <w:sz w:val="20"/>
        </w:rPr>
        <w:t>Ver las acciones o pasos básicos que debe hacer para realizar un proceso</w:t>
      </w:r>
    </w:p>
    <w:p w:rsidR="00BC4954" w:rsidRPr="00BC4954" w:rsidRDefault="00BC4954" w:rsidP="00BC4954">
      <w:pPr>
        <w:pStyle w:val="Prrafodelista"/>
        <w:numPr>
          <w:ilvl w:val="0"/>
          <w:numId w:val="32"/>
        </w:numPr>
        <w:spacing w:before="0" w:after="0" w:line="240" w:lineRule="auto"/>
        <w:jc w:val="both"/>
        <w:rPr>
          <w:rFonts w:ascii="Arial" w:hAnsi="Arial" w:cs="Arial"/>
          <w:sz w:val="20"/>
        </w:rPr>
      </w:pPr>
      <w:r w:rsidRPr="00BC4954">
        <w:rPr>
          <w:rFonts w:ascii="Arial" w:hAnsi="Arial" w:cs="Arial"/>
          <w:sz w:val="20"/>
        </w:rPr>
        <w:t>Tener una guía acerca de la arquitectura de la información</w:t>
      </w:r>
    </w:p>
    <w:p w:rsidR="00BC4954" w:rsidRPr="00BC4954" w:rsidRDefault="00BC4954" w:rsidP="00BC4954">
      <w:pPr>
        <w:spacing w:before="0" w:after="0" w:line="240" w:lineRule="auto"/>
        <w:jc w:val="both"/>
        <w:rPr>
          <w:rFonts w:ascii="Arial" w:hAnsi="Arial" w:cs="Arial"/>
          <w:sz w:val="20"/>
        </w:rPr>
      </w:pPr>
    </w:p>
    <w:p w:rsidR="00BC4954" w:rsidRDefault="00BC4954" w:rsidP="00BC4954">
      <w:pPr>
        <w:spacing w:before="0" w:after="0" w:line="240" w:lineRule="auto"/>
        <w:jc w:val="both"/>
        <w:rPr>
          <w:rFonts w:ascii="Arial" w:hAnsi="Arial" w:cs="Arial"/>
          <w:sz w:val="20"/>
        </w:rPr>
      </w:pPr>
      <w:r w:rsidRPr="00BC4954">
        <w:rPr>
          <w:rFonts w:ascii="Arial" w:hAnsi="Arial" w:cs="Arial"/>
          <w:sz w:val="20"/>
        </w:rPr>
        <w:t xml:space="preserve">Podemos comenzar investigando cuales son las acciones que toma el usuario y que emociones </w:t>
      </w:r>
      <w:r>
        <w:rPr>
          <w:rFonts w:ascii="Arial" w:hAnsi="Arial" w:cs="Arial"/>
          <w:sz w:val="20"/>
        </w:rPr>
        <w:t>generan las acciones realizadas</w:t>
      </w:r>
    </w:p>
    <w:p w:rsidR="00BC4954" w:rsidRPr="00BC4954" w:rsidRDefault="00BC4954" w:rsidP="00BC4954">
      <w:pPr>
        <w:spacing w:before="0" w:after="0" w:line="240" w:lineRule="auto"/>
        <w:jc w:val="both"/>
        <w:rPr>
          <w:rFonts w:ascii="Arial" w:hAnsi="Arial" w:cs="Arial"/>
          <w:sz w:val="20"/>
        </w:rPr>
      </w:pPr>
    </w:p>
    <w:p w:rsidR="00BC4954" w:rsidRPr="00BC4954" w:rsidRDefault="00BC4954" w:rsidP="00BC4954">
      <w:pPr>
        <w:spacing w:before="0" w:after="0" w:line="240" w:lineRule="auto"/>
        <w:jc w:val="both"/>
        <w:rPr>
          <w:rFonts w:ascii="Arial" w:hAnsi="Arial" w:cs="Arial"/>
          <w:sz w:val="20"/>
        </w:rPr>
      </w:pPr>
      <w:r w:rsidRPr="00BC4954">
        <w:rPr>
          <w:rFonts w:ascii="Arial" w:hAnsi="Arial" w:cs="Arial"/>
          <w:sz w:val="20"/>
        </w:rPr>
        <w:t>Tener en cuenta al hacer un User Journeys</w:t>
      </w:r>
    </w:p>
    <w:p w:rsidR="00BC4954" w:rsidRPr="00BC4954" w:rsidRDefault="00BC4954" w:rsidP="00BC4954">
      <w:pPr>
        <w:spacing w:before="0" w:after="0" w:line="240" w:lineRule="auto"/>
        <w:jc w:val="both"/>
        <w:rPr>
          <w:rFonts w:ascii="Arial" w:hAnsi="Arial" w:cs="Arial"/>
          <w:sz w:val="20"/>
        </w:rPr>
      </w:pPr>
      <w:r w:rsidRPr="00BC4954">
        <w:rPr>
          <w:rFonts w:ascii="Arial" w:hAnsi="Arial" w:cs="Arial"/>
          <w:sz w:val="20"/>
        </w:rPr>
        <w:t>¿A qué tipo de persona nos estamos dirigiendo?</w:t>
      </w:r>
    </w:p>
    <w:p w:rsidR="00BC4954" w:rsidRPr="00BC4954" w:rsidRDefault="00BC4954" w:rsidP="00BC4954">
      <w:pPr>
        <w:spacing w:before="0" w:after="0" w:line="240" w:lineRule="auto"/>
        <w:jc w:val="both"/>
        <w:rPr>
          <w:rFonts w:ascii="Arial" w:hAnsi="Arial" w:cs="Arial"/>
          <w:sz w:val="20"/>
        </w:rPr>
      </w:pPr>
      <w:r w:rsidRPr="00BC4954">
        <w:rPr>
          <w:rFonts w:ascii="Arial" w:hAnsi="Arial" w:cs="Arial"/>
          <w:sz w:val="20"/>
        </w:rPr>
        <w:t>¿Cuál es el escenario?</w:t>
      </w:r>
    </w:p>
    <w:p w:rsidR="00AB478B" w:rsidRDefault="00BC4954" w:rsidP="00BC4954">
      <w:pPr>
        <w:spacing w:before="0" w:after="0" w:line="240" w:lineRule="auto"/>
        <w:jc w:val="both"/>
        <w:rPr>
          <w:rFonts w:ascii="Arial" w:hAnsi="Arial" w:cs="Arial"/>
          <w:sz w:val="20"/>
        </w:rPr>
      </w:pPr>
      <w:r w:rsidRPr="00BC4954">
        <w:rPr>
          <w:rFonts w:ascii="Arial" w:hAnsi="Arial" w:cs="Arial"/>
          <w:sz w:val="20"/>
        </w:rPr>
        <w:t>¿Cuáles son sus objetivos?</w:t>
      </w:r>
    </w:p>
    <w:p w:rsidR="00BC4954" w:rsidRDefault="00BC4954" w:rsidP="00BC4954">
      <w:pPr>
        <w:spacing w:before="0" w:after="0" w:line="240" w:lineRule="auto"/>
        <w:jc w:val="center"/>
        <w:rPr>
          <w:rFonts w:ascii="Arial" w:hAnsi="Arial" w:cs="Arial"/>
          <w:sz w:val="20"/>
        </w:rPr>
      </w:pPr>
      <w:r w:rsidRPr="00AB478B">
        <w:rPr>
          <w:rFonts w:ascii="Arial" w:hAnsi="Arial" w:cs="Arial"/>
        </w:rPr>
        <w:drawing>
          <wp:inline distT="0" distB="0" distL="0" distR="0" wp14:anchorId="539D5650" wp14:editId="560512CD">
            <wp:extent cx="3536577" cy="2437641"/>
            <wp:effectExtent l="0" t="0" r="698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1684" cy="2468732"/>
                    </a:xfrm>
                    <a:prstGeom prst="rect">
                      <a:avLst/>
                    </a:prstGeom>
                  </pic:spPr>
                </pic:pic>
              </a:graphicData>
            </a:graphic>
          </wp:inline>
        </w:drawing>
      </w:r>
    </w:p>
    <w:p w:rsidR="00AB478B" w:rsidRDefault="00BC4954" w:rsidP="00BC4954">
      <w:pPr>
        <w:spacing w:before="0" w:after="0" w:line="240" w:lineRule="auto"/>
        <w:jc w:val="center"/>
        <w:rPr>
          <w:rFonts w:ascii="Arial" w:hAnsi="Arial" w:cs="Arial"/>
          <w:sz w:val="20"/>
        </w:rPr>
      </w:pPr>
      <w:r w:rsidRPr="00BC4954">
        <w:rPr>
          <w:rFonts w:ascii="Arial" w:hAnsi="Arial" w:cs="Arial"/>
          <w:sz w:val="20"/>
        </w:rPr>
        <w:lastRenderedPageBreak/>
        <w:drawing>
          <wp:inline distT="0" distB="0" distL="0" distR="0" wp14:anchorId="61D824B0" wp14:editId="72C7A9F6">
            <wp:extent cx="2622177" cy="1974700"/>
            <wp:effectExtent l="0" t="0" r="6985"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669" cy="2013478"/>
                    </a:xfrm>
                    <a:prstGeom prst="rect">
                      <a:avLst/>
                    </a:prstGeom>
                  </pic:spPr>
                </pic:pic>
              </a:graphicData>
            </a:graphic>
          </wp:inline>
        </w:drawing>
      </w:r>
      <w:r>
        <w:rPr>
          <w:noProof/>
          <w:lang w:val="es-MX" w:eastAsia="es-MX"/>
        </w:rPr>
        <w:drawing>
          <wp:inline distT="0" distB="0" distL="0" distR="0">
            <wp:extent cx="2626659" cy="1977790"/>
            <wp:effectExtent l="0" t="0" r="2540" b="3810"/>
            <wp:docPr id="45" name="Imagen 45" descr="userjourney-templat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journey-template-0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74" t="1525" r="889" b="2597"/>
                    <a:stretch/>
                  </pic:blipFill>
                  <pic:spPr bwMode="auto">
                    <a:xfrm>
                      <a:off x="0" y="0"/>
                      <a:ext cx="2673511" cy="2013068"/>
                    </a:xfrm>
                    <a:prstGeom prst="rect">
                      <a:avLst/>
                    </a:prstGeom>
                    <a:noFill/>
                    <a:ln>
                      <a:noFill/>
                    </a:ln>
                    <a:extLst>
                      <a:ext uri="{53640926-AAD7-44D8-BBD7-CCE9431645EC}">
                        <a14:shadowObscured xmlns:a14="http://schemas.microsoft.com/office/drawing/2010/main"/>
                      </a:ext>
                    </a:extLst>
                  </pic:spPr>
                </pic:pic>
              </a:graphicData>
            </a:graphic>
          </wp:inline>
        </w:drawing>
      </w:r>
    </w:p>
    <w:p w:rsidR="00BC4954" w:rsidRDefault="00BC4954" w:rsidP="00BC4954">
      <w:pPr>
        <w:spacing w:before="0" w:after="0" w:line="240" w:lineRule="auto"/>
        <w:jc w:val="center"/>
        <w:rPr>
          <w:rFonts w:ascii="Arial" w:hAnsi="Arial" w:cs="Arial"/>
          <w:sz w:val="20"/>
        </w:rPr>
      </w:pPr>
    </w:p>
    <w:p w:rsidR="00BC4954" w:rsidRDefault="00BC4954" w:rsidP="00BC4954">
      <w:pPr>
        <w:spacing w:before="0" w:after="0" w:line="240" w:lineRule="auto"/>
        <w:jc w:val="center"/>
        <w:rPr>
          <w:rFonts w:ascii="Arial" w:hAnsi="Arial" w:cs="Arial"/>
          <w:sz w:val="20"/>
        </w:rPr>
      </w:pPr>
    </w:p>
    <w:p w:rsidR="00BC4954" w:rsidRDefault="00BC4954" w:rsidP="00BC4954">
      <w:pPr>
        <w:spacing w:before="0" w:after="0" w:line="240" w:lineRule="auto"/>
        <w:jc w:val="center"/>
        <w:rPr>
          <w:rFonts w:ascii="Arial" w:hAnsi="Arial" w:cs="Arial"/>
          <w:sz w:val="20"/>
        </w:rPr>
      </w:pPr>
    </w:p>
    <w:p w:rsidR="00BC4954" w:rsidRPr="00417307" w:rsidRDefault="00BC4954" w:rsidP="00BC4954">
      <w:pPr>
        <w:pStyle w:val="Puesto"/>
        <w:rPr>
          <w:lang w:val="es-MX"/>
        </w:rPr>
      </w:pPr>
      <w:r>
        <w:t>organiz. informaci</w:t>
      </w:r>
      <w:r>
        <w:rPr>
          <w:lang w:val="es-MX"/>
        </w:rPr>
        <w:t>O</w:t>
      </w:r>
      <w:r>
        <w:t>n y bocetar los primeros wireframes</w:t>
      </w:r>
    </w:p>
    <w:p w:rsidR="00BC4954" w:rsidRDefault="00C30350" w:rsidP="00BC4954">
      <w:pPr>
        <w:pStyle w:val="Ttulo1"/>
      </w:pPr>
      <w:r w:rsidRPr="00C30350">
        <w:t>Introducción a la Arquitectura de la Información</w:t>
      </w:r>
    </w:p>
    <w:p w:rsidR="00C30350" w:rsidRPr="00C30350" w:rsidRDefault="00C30350" w:rsidP="00C30350">
      <w:pPr>
        <w:spacing w:before="0" w:after="0" w:line="240" w:lineRule="auto"/>
        <w:jc w:val="both"/>
        <w:rPr>
          <w:rFonts w:ascii="Arial" w:hAnsi="Arial" w:cs="Arial"/>
          <w:sz w:val="20"/>
          <w:lang w:val="es-MX"/>
        </w:rPr>
      </w:pPr>
      <w:r w:rsidRPr="00C30350">
        <w:rPr>
          <w:rFonts w:ascii="Arial" w:hAnsi="Arial" w:cs="Arial"/>
          <w:sz w:val="20"/>
          <w:lang w:val="es-MX"/>
        </w:rPr>
        <w:t>La arquitectura de la información es el arte de organizar la información de la forma más clara y lógica posible.</w:t>
      </w:r>
    </w:p>
    <w:p w:rsidR="00C30350" w:rsidRPr="00C30350" w:rsidRDefault="00C30350" w:rsidP="00C30350">
      <w:pPr>
        <w:spacing w:before="0" w:after="0" w:line="240" w:lineRule="auto"/>
        <w:jc w:val="both"/>
        <w:rPr>
          <w:rFonts w:ascii="Arial" w:hAnsi="Arial" w:cs="Arial"/>
          <w:sz w:val="20"/>
          <w:lang w:val="es-MX"/>
        </w:rPr>
      </w:pPr>
    </w:p>
    <w:p w:rsidR="00BC4954" w:rsidRDefault="00C30350" w:rsidP="00C30350">
      <w:pPr>
        <w:spacing w:before="0" w:after="0" w:line="240" w:lineRule="auto"/>
        <w:jc w:val="both"/>
        <w:rPr>
          <w:rFonts w:ascii="Arial" w:hAnsi="Arial" w:cs="Arial"/>
          <w:sz w:val="20"/>
          <w:lang w:val="es-MX"/>
        </w:rPr>
      </w:pPr>
      <w:r w:rsidRPr="00C30350">
        <w:rPr>
          <w:rFonts w:ascii="Arial" w:hAnsi="Arial" w:cs="Arial"/>
          <w:sz w:val="20"/>
          <w:lang w:val="es-MX"/>
        </w:rPr>
        <w:t>De este modo, el usuario podrá encontrar fácilmente lo que está buscando. Además, también nos permitirá poder añadir fácilmente nuevas funcionalidades y escalar el producto.</w:t>
      </w:r>
    </w:p>
    <w:p w:rsidR="00C30350" w:rsidRDefault="00C30350" w:rsidP="00C30350">
      <w:pPr>
        <w:spacing w:before="0" w:after="0" w:line="240" w:lineRule="auto"/>
        <w:jc w:val="both"/>
        <w:rPr>
          <w:rFonts w:ascii="Arial" w:hAnsi="Arial" w:cs="Arial"/>
          <w:sz w:val="20"/>
          <w:lang w:val="es-MX"/>
        </w:rPr>
      </w:pPr>
    </w:p>
    <w:p w:rsidR="00C30350" w:rsidRPr="00C30350" w:rsidRDefault="00C30350" w:rsidP="00C30350">
      <w:pPr>
        <w:spacing w:before="0" w:after="0" w:line="240" w:lineRule="auto"/>
        <w:jc w:val="both"/>
        <w:rPr>
          <w:rFonts w:ascii="Arial" w:hAnsi="Arial" w:cs="Arial"/>
          <w:sz w:val="20"/>
          <w:lang w:val="es-MX"/>
        </w:rPr>
      </w:pPr>
      <w:r w:rsidRPr="00C30350">
        <w:rPr>
          <w:rFonts w:ascii="Arial" w:hAnsi="Arial" w:cs="Arial"/>
          <w:sz w:val="20"/>
          <w:lang w:val="es-MX"/>
        </w:rPr>
        <w:t>Arquitectura de información: Organizar de forma ordenada contenidos y contextos para que sean fáciles de entender y utilizar.</w:t>
      </w:r>
    </w:p>
    <w:p w:rsidR="00C30350" w:rsidRPr="00C30350" w:rsidRDefault="00C30350" w:rsidP="00C30350">
      <w:pPr>
        <w:numPr>
          <w:ilvl w:val="0"/>
          <w:numId w:val="33"/>
        </w:numPr>
        <w:spacing w:before="0" w:after="0" w:line="240" w:lineRule="auto"/>
        <w:jc w:val="both"/>
        <w:rPr>
          <w:rFonts w:ascii="Arial" w:hAnsi="Arial" w:cs="Arial"/>
          <w:sz w:val="20"/>
          <w:lang w:val="es-MX"/>
        </w:rPr>
      </w:pPr>
      <w:r w:rsidRPr="00C30350">
        <w:rPr>
          <w:rFonts w:ascii="Arial" w:hAnsi="Arial" w:cs="Arial"/>
          <w:sz w:val="20"/>
          <w:lang w:val="es-MX"/>
        </w:rPr>
        <w:t>Sistemas de organización: Tamaño, temas y secuencias</w:t>
      </w:r>
    </w:p>
    <w:p w:rsidR="00C30350" w:rsidRPr="00C30350" w:rsidRDefault="00C30350" w:rsidP="00C30350">
      <w:pPr>
        <w:numPr>
          <w:ilvl w:val="0"/>
          <w:numId w:val="33"/>
        </w:numPr>
        <w:spacing w:before="0" w:after="0" w:line="240" w:lineRule="auto"/>
        <w:jc w:val="both"/>
        <w:rPr>
          <w:rFonts w:ascii="Arial" w:hAnsi="Arial" w:cs="Arial"/>
          <w:sz w:val="20"/>
          <w:lang w:val="es-MX"/>
        </w:rPr>
      </w:pPr>
      <w:r w:rsidRPr="00C30350">
        <w:rPr>
          <w:rFonts w:ascii="Arial" w:hAnsi="Arial" w:cs="Arial"/>
          <w:sz w:val="20"/>
          <w:lang w:val="es-MX"/>
        </w:rPr>
        <w:t>Esquemas de organización: Alfabético, cronológico, temáticas</w:t>
      </w:r>
    </w:p>
    <w:p w:rsidR="00C30350" w:rsidRPr="00C30350" w:rsidRDefault="00C30350" w:rsidP="00C30350">
      <w:pPr>
        <w:numPr>
          <w:ilvl w:val="0"/>
          <w:numId w:val="33"/>
        </w:numPr>
        <w:spacing w:before="0" w:after="0" w:line="240" w:lineRule="auto"/>
        <w:jc w:val="both"/>
        <w:rPr>
          <w:rFonts w:ascii="Arial" w:hAnsi="Arial" w:cs="Arial"/>
          <w:sz w:val="20"/>
          <w:lang w:val="es-MX"/>
        </w:rPr>
      </w:pPr>
      <w:r w:rsidRPr="00C30350">
        <w:rPr>
          <w:rFonts w:ascii="Arial" w:hAnsi="Arial" w:cs="Arial"/>
          <w:sz w:val="20"/>
          <w:lang w:val="es-MX"/>
        </w:rPr>
        <w:t>Información de la barra de información.</w:t>
      </w:r>
    </w:p>
    <w:p w:rsidR="00C30350" w:rsidRPr="00C30350" w:rsidRDefault="00C30350" w:rsidP="00C30350">
      <w:pPr>
        <w:numPr>
          <w:ilvl w:val="0"/>
          <w:numId w:val="33"/>
        </w:numPr>
        <w:spacing w:before="0" w:after="0" w:line="240" w:lineRule="auto"/>
        <w:jc w:val="both"/>
        <w:rPr>
          <w:rFonts w:ascii="Arial" w:hAnsi="Arial" w:cs="Arial"/>
          <w:sz w:val="20"/>
          <w:lang w:val="es-MX"/>
        </w:rPr>
      </w:pPr>
      <w:r w:rsidRPr="00C30350">
        <w:rPr>
          <w:rFonts w:ascii="Arial" w:hAnsi="Arial" w:cs="Arial"/>
          <w:sz w:val="20"/>
          <w:lang w:val="es-MX"/>
        </w:rPr>
        <w:t>Navegación lateral donde se pueden ver todas las categorías</w:t>
      </w:r>
    </w:p>
    <w:p w:rsidR="00C30350" w:rsidRPr="00C30350" w:rsidRDefault="00C30350" w:rsidP="00C30350">
      <w:pPr>
        <w:spacing w:before="0" w:after="0" w:line="240" w:lineRule="auto"/>
        <w:jc w:val="both"/>
        <w:rPr>
          <w:rFonts w:ascii="Arial" w:hAnsi="Arial" w:cs="Arial"/>
          <w:sz w:val="20"/>
          <w:lang w:val="es-MX"/>
        </w:rPr>
      </w:pPr>
      <w:r w:rsidRPr="00C30350">
        <w:rPr>
          <w:rFonts w:ascii="Arial" w:hAnsi="Arial" w:cs="Arial"/>
          <w:sz w:val="20"/>
          <w:lang w:val="es-MX"/>
        </w:rPr>
        <w:t>Importante: Tener una opción de ayuda.</w:t>
      </w:r>
    </w:p>
    <w:p w:rsidR="00C30350" w:rsidRDefault="00C30350" w:rsidP="00C30350">
      <w:pPr>
        <w:spacing w:before="0" w:after="0" w:line="240" w:lineRule="auto"/>
        <w:jc w:val="both"/>
        <w:rPr>
          <w:rFonts w:ascii="Arial" w:hAnsi="Arial" w:cs="Arial"/>
          <w:sz w:val="20"/>
          <w:lang w:val="es-MX"/>
        </w:rPr>
      </w:pPr>
    </w:p>
    <w:p w:rsidR="00661E58" w:rsidRDefault="00661E58" w:rsidP="00C30350">
      <w:pPr>
        <w:spacing w:before="0" w:after="0" w:line="240" w:lineRule="auto"/>
        <w:jc w:val="both"/>
        <w:rPr>
          <w:rFonts w:ascii="Arial" w:hAnsi="Arial" w:cs="Arial"/>
          <w:sz w:val="20"/>
          <w:lang w:val="es-MX"/>
        </w:rPr>
      </w:pPr>
    </w:p>
    <w:p w:rsidR="00661E58" w:rsidRPr="00661E58" w:rsidRDefault="00661E58" w:rsidP="00661E58">
      <w:pPr>
        <w:pStyle w:val="Ttulo1"/>
      </w:pPr>
      <w:r w:rsidRPr="00661E58">
        <w:t>Patrones de UI</w:t>
      </w:r>
    </w:p>
    <w:p w:rsidR="00661E58" w:rsidRPr="00661E58" w:rsidRDefault="00661E58" w:rsidP="00661E58">
      <w:pPr>
        <w:spacing w:before="0" w:after="0" w:line="240" w:lineRule="auto"/>
        <w:jc w:val="both"/>
        <w:rPr>
          <w:rFonts w:ascii="Arial" w:hAnsi="Arial" w:cs="Arial"/>
          <w:sz w:val="20"/>
          <w:lang w:val="es-MX"/>
        </w:rPr>
      </w:pPr>
      <w:r w:rsidRPr="00661E58">
        <w:rPr>
          <w:rFonts w:ascii="Arial" w:hAnsi="Arial" w:cs="Arial"/>
          <w:sz w:val="20"/>
          <w:lang w:val="es-MX"/>
        </w:rPr>
        <w:t>Un patrón de diseño es una solución probada a un problema común, con la finalidad de que el usuario sepa que hacer y qué esperar al momento de interactuar con nuestra interfaz (Ley de Jacob)</w:t>
      </w:r>
    </w:p>
    <w:p w:rsidR="00661E58" w:rsidRPr="00661E58" w:rsidRDefault="00661E58" w:rsidP="00661E58">
      <w:pPr>
        <w:spacing w:before="0" w:after="0" w:line="240" w:lineRule="auto"/>
        <w:jc w:val="both"/>
        <w:rPr>
          <w:rFonts w:ascii="Arial" w:hAnsi="Arial" w:cs="Arial"/>
          <w:sz w:val="20"/>
          <w:lang w:val="es-MX"/>
        </w:rPr>
      </w:pPr>
      <w:r w:rsidRPr="00661E58">
        <w:rPr>
          <w:rFonts w:ascii="Arial" w:hAnsi="Arial" w:cs="Arial"/>
          <w:sz w:val="20"/>
          <w:lang w:val="es-MX"/>
        </w:rPr>
        <w:t>• Soluciona problemas comunes.</w:t>
      </w:r>
    </w:p>
    <w:p w:rsidR="00661E58" w:rsidRPr="00661E58" w:rsidRDefault="00661E58" w:rsidP="00661E58">
      <w:pPr>
        <w:spacing w:before="0" w:after="0" w:line="240" w:lineRule="auto"/>
        <w:jc w:val="both"/>
        <w:rPr>
          <w:rFonts w:ascii="Arial" w:hAnsi="Arial" w:cs="Arial"/>
          <w:sz w:val="20"/>
          <w:lang w:val="es-MX"/>
        </w:rPr>
      </w:pPr>
      <w:r w:rsidRPr="00661E58">
        <w:rPr>
          <w:rFonts w:ascii="Arial" w:hAnsi="Arial" w:cs="Arial"/>
          <w:sz w:val="20"/>
          <w:lang w:val="es-MX"/>
        </w:rPr>
        <w:t>• Reusables.</w:t>
      </w:r>
    </w:p>
    <w:p w:rsidR="00661E58" w:rsidRPr="00661E58" w:rsidRDefault="00661E58" w:rsidP="00661E58">
      <w:pPr>
        <w:spacing w:before="0" w:after="0" w:line="240" w:lineRule="auto"/>
        <w:jc w:val="both"/>
        <w:rPr>
          <w:rFonts w:ascii="Arial" w:hAnsi="Arial" w:cs="Arial"/>
          <w:sz w:val="20"/>
          <w:lang w:val="es-MX"/>
        </w:rPr>
      </w:pPr>
      <w:r w:rsidRPr="00661E58">
        <w:rPr>
          <w:rFonts w:ascii="Arial" w:hAnsi="Arial" w:cs="Arial"/>
          <w:sz w:val="20"/>
          <w:lang w:val="es-MX"/>
        </w:rPr>
        <w:t>• Comportamiento conocido por el usuario.</w:t>
      </w:r>
    </w:p>
    <w:p w:rsidR="00661E58" w:rsidRPr="00661E58" w:rsidRDefault="00661E58" w:rsidP="00661E58">
      <w:pPr>
        <w:spacing w:before="0" w:after="0" w:line="240" w:lineRule="auto"/>
        <w:jc w:val="both"/>
        <w:rPr>
          <w:rFonts w:ascii="Arial" w:hAnsi="Arial" w:cs="Arial"/>
          <w:sz w:val="20"/>
          <w:lang w:val="es-MX"/>
        </w:rPr>
      </w:pPr>
      <w:r w:rsidRPr="00661E58">
        <w:rPr>
          <w:rFonts w:ascii="Arial" w:hAnsi="Arial" w:cs="Arial"/>
          <w:sz w:val="20"/>
          <w:lang w:val="es-MX"/>
        </w:rPr>
        <w:t>• Lenguaje común entre diseñadores.</w:t>
      </w:r>
    </w:p>
    <w:p w:rsidR="00661E58" w:rsidRPr="00661E58" w:rsidRDefault="00661E58" w:rsidP="00661E58">
      <w:pPr>
        <w:spacing w:before="0" w:after="0" w:line="240" w:lineRule="auto"/>
        <w:jc w:val="both"/>
        <w:rPr>
          <w:rFonts w:ascii="Arial" w:hAnsi="Arial" w:cs="Arial"/>
          <w:sz w:val="20"/>
          <w:lang w:val="es-MX"/>
        </w:rPr>
      </w:pPr>
    </w:p>
    <w:p w:rsidR="00661E58" w:rsidRDefault="00661E58" w:rsidP="00661E58">
      <w:pPr>
        <w:spacing w:before="0" w:after="0" w:line="240" w:lineRule="auto"/>
        <w:jc w:val="both"/>
        <w:rPr>
          <w:rFonts w:ascii="Arial" w:hAnsi="Arial" w:cs="Arial"/>
          <w:sz w:val="20"/>
          <w:lang w:val="es-MX"/>
        </w:rPr>
      </w:pPr>
      <w:r w:rsidRPr="00661E58">
        <w:rPr>
          <w:rFonts w:ascii="Arial" w:hAnsi="Arial" w:cs="Arial"/>
          <w:b/>
          <w:sz w:val="20"/>
          <w:lang w:val="es-MX"/>
        </w:rPr>
        <w:t>Dark Patterns</w:t>
      </w:r>
      <w:r w:rsidRPr="00661E58">
        <w:rPr>
          <w:rFonts w:ascii="Arial" w:hAnsi="Arial" w:cs="Arial"/>
          <w:sz w:val="20"/>
          <w:lang w:val="es-MX"/>
        </w:rPr>
        <w:t>: Es un uso incorrecto de los patrones de diseño con la finalidad de manipular al usuario, es común encontrarlos en sitios de e-comerce.</w:t>
      </w:r>
    </w:p>
    <w:p w:rsidR="002B75E0" w:rsidRDefault="002B75E0" w:rsidP="00661E58">
      <w:pPr>
        <w:spacing w:before="0" w:after="0" w:line="240" w:lineRule="auto"/>
        <w:jc w:val="both"/>
        <w:rPr>
          <w:rFonts w:ascii="Arial" w:hAnsi="Arial" w:cs="Arial"/>
          <w:sz w:val="20"/>
          <w:lang w:val="es-MX"/>
        </w:rPr>
      </w:pPr>
    </w:p>
    <w:p w:rsidR="002B75E0" w:rsidRDefault="002B75E0" w:rsidP="00661E58">
      <w:pPr>
        <w:spacing w:before="0" w:after="0" w:line="240" w:lineRule="auto"/>
        <w:jc w:val="both"/>
        <w:rPr>
          <w:rFonts w:ascii="Arial" w:hAnsi="Arial" w:cs="Arial"/>
          <w:sz w:val="20"/>
          <w:lang w:val="es-MX"/>
        </w:rPr>
      </w:pPr>
    </w:p>
    <w:p w:rsidR="002B75E0" w:rsidRDefault="002B75E0" w:rsidP="00661E58">
      <w:pPr>
        <w:spacing w:before="0" w:after="0" w:line="240" w:lineRule="auto"/>
        <w:jc w:val="both"/>
        <w:rPr>
          <w:rFonts w:ascii="Arial" w:hAnsi="Arial" w:cs="Arial"/>
          <w:sz w:val="20"/>
          <w:lang w:val="es-MX"/>
        </w:rPr>
      </w:pPr>
    </w:p>
    <w:p w:rsidR="002B75E0" w:rsidRDefault="002B75E0" w:rsidP="00661E58">
      <w:pPr>
        <w:spacing w:before="0" w:after="0" w:line="240" w:lineRule="auto"/>
        <w:jc w:val="both"/>
        <w:rPr>
          <w:rFonts w:ascii="Arial" w:hAnsi="Arial" w:cs="Arial"/>
          <w:sz w:val="20"/>
          <w:lang w:val="es-MX"/>
        </w:rPr>
      </w:pPr>
    </w:p>
    <w:p w:rsidR="002B75E0" w:rsidRDefault="002B75E0" w:rsidP="00661E58">
      <w:pPr>
        <w:spacing w:before="0" w:after="0" w:line="240" w:lineRule="auto"/>
        <w:jc w:val="both"/>
        <w:rPr>
          <w:rFonts w:ascii="Arial" w:hAnsi="Arial" w:cs="Arial"/>
          <w:sz w:val="20"/>
          <w:lang w:val="es-MX"/>
        </w:rPr>
      </w:pPr>
    </w:p>
    <w:p w:rsidR="002B75E0" w:rsidRDefault="002B75E0" w:rsidP="00661E58">
      <w:pPr>
        <w:spacing w:before="0" w:after="0" w:line="240" w:lineRule="auto"/>
        <w:jc w:val="both"/>
        <w:rPr>
          <w:rFonts w:ascii="Arial" w:hAnsi="Arial" w:cs="Arial"/>
          <w:sz w:val="20"/>
          <w:lang w:val="es-MX"/>
        </w:rPr>
      </w:pPr>
    </w:p>
    <w:p w:rsidR="002B75E0" w:rsidRDefault="002B75E0" w:rsidP="00661E58">
      <w:pPr>
        <w:spacing w:before="0" w:after="0" w:line="240" w:lineRule="auto"/>
        <w:jc w:val="both"/>
        <w:rPr>
          <w:rFonts w:ascii="Arial" w:hAnsi="Arial" w:cs="Arial"/>
          <w:sz w:val="20"/>
          <w:lang w:val="es-MX"/>
        </w:rPr>
      </w:pPr>
    </w:p>
    <w:p w:rsidR="002B75E0" w:rsidRDefault="002B75E0" w:rsidP="00661E58">
      <w:pPr>
        <w:spacing w:before="0" w:after="0" w:line="240" w:lineRule="auto"/>
        <w:jc w:val="both"/>
        <w:rPr>
          <w:rFonts w:ascii="Arial" w:hAnsi="Arial" w:cs="Arial"/>
          <w:sz w:val="20"/>
          <w:lang w:val="es-MX"/>
        </w:rPr>
      </w:pPr>
    </w:p>
    <w:p w:rsidR="002B75E0" w:rsidRDefault="002B75E0" w:rsidP="00661E58">
      <w:pPr>
        <w:spacing w:before="0" w:after="0" w:line="240" w:lineRule="auto"/>
        <w:jc w:val="both"/>
        <w:rPr>
          <w:rFonts w:ascii="Arial" w:hAnsi="Arial" w:cs="Arial"/>
          <w:sz w:val="20"/>
          <w:lang w:val="es-MX"/>
        </w:rPr>
      </w:pPr>
    </w:p>
    <w:p w:rsidR="002B75E0" w:rsidRDefault="002B75E0" w:rsidP="002B75E0">
      <w:pPr>
        <w:pStyle w:val="Ttulo1"/>
      </w:pPr>
      <w:r w:rsidRPr="002B75E0">
        <w:lastRenderedPageBreak/>
        <w:t>Wireframes: comienza en papel</w:t>
      </w:r>
    </w:p>
    <w:p w:rsidR="002B75E0" w:rsidRPr="002B75E0" w:rsidRDefault="002B75E0" w:rsidP="002B75E0">
      <w:pPr>
        <w:rPr>
          <w:rFonts w:ascii="Arial" w:hAnsi="Arial" w:cs="Arial"/>
        </w:rPr>
      </w:pPr>
      <w:r w:rsidRPr="002B75E0">
        <w:rPr>
          <w:rFonts w:ascii="Arial" w:hAnsi="Arial" w:cs="Arial"/>
        </w:rPr>
        <w:t>Wireframes: bocetos que nos sirven para definir la jerarquía de los productos.</w:t>
      </w:r>
      <w:r w:rsidRPr="002B75E0">
        <w:rPr>
          <w:rFonts w:ascii="Arial" w:hAnsi="Arial" w:cs="Arial"/>
        </w:rPr>
        <w:br/>
        <w:t>Un wireframe se hace con boceto gráfico.</w:t>
      </w:r>
      <w:r w:rsidRPr="002B75E0">
        <w:rPr>
          <w:rFonts w:ascii="Arial" w:hAnsi="Arial" w:cs="Arial"/>
        </w:rPr>
        <w:br/>
        <w:t>Tener en cuenta: Tamaño de íconos y letra, y permitir que el usuario pueda salirse cuando quiera.</w:t>
      </w:r>
    </w:p>
    <w:p w:rsidR="002B75E0" w:rsidRDefault="002B75E0" w:rsidP="00661E58">
      <w:pPr>
        <w:spacing w:before="0" w:after="0" w:line="240" w:lineRule="auto"/>
        <w:jc w:val="both"/>
        <w:rPr>
          <w:rFonts w:ascii="Arial" w:hAnsi="Arial" w:cs="Arial"/>
          <w:sz w:val="20"/>
          <w:lang w:val="es-MX"/>
        </w:rPr>
      </w:pPr>
      <w:r>
        <w:rPr>
          <w:noProof/>
          <w:lang w:val="es-MX" w:eastAsia="es-MX"/>
        </w:rPr>
        <w:drawing>
          <wp:inline distT="0" distB="0" distL="0" distR="0">
            <wp:extent cx="5732145" cy="3224809"/>
            <wp:effectExtent l="0" t="0" r="1905" b="0"/>
            <wp:docPr id="46" name="Imagen 46" descr="Wir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ire Fram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3224809"/>
                    </a:xfrm>
                    <a:prstGeom prst="rect">
                      <a:avLst/>
                    </a:prstGeom>
                    <a:noFill/>
                    <a:ln>
                      <a:noFill/>
                    </a:ln>
                  </pic:spPr>
                </pic:pic>
              </a:graphicData>
            </a:graphic>
          </wp:inline>
        </w:drawing>
      </w:r>
    </w:p>
    <w:p w:rsidR="002B75E0" w:rsidRDefault="002B75E0" w:rsidP="00661E58">
      <w:pPr>
        <w:spacing w:before="0" w:after="0" w:line="240" w:lineRule="auto"/>
        <w:jc w:val="both"/>
        <w:rPr>
          <w:rFonts w:ascii="Arial" w:hAnsi="Arial" w:cs="Arial"/>
          <w:sz w:val="20"/>
          <w:lang w:val="es-MX"/>
        </w:rPr>
      </w:pPr>
    </w:p>
    <w:p w:rsidR="009F3888" w:rsidRDefault="009F3888" w:rsidP="00661E58">
      <w:pPr>
        <w:spacing w:before="0" w:after="0" w:line="240" w:lineRule="auto"/>
        <w:jc w:val="both"/>
        <w:rPr>
          <w:rFonts w:ascii="Arial" w:hAnsi="Arial" w:cs="Arial"/>
          <w:sz w:val="20"/>
          <w:lang w:val="es-MX"/>
        </w:rPr>
      </w:pPr>
    </w:p>
    <w:p w:rsidR="009F3888" w:rsidRDefault="009F3888" w:rsidP="009F3888">
      <w:pPr>
        <w:pStyle w:val="Ttulo1"/>
      </w:pPr>
      <w:r>
        <w:rPr>
          <w:rFonts w:ascii="Arial" w:hAnsi="Arial" w:cs="Arial"/>
          <w:sz w:val="20"/>
          <w:lang w:val="es-MX"/>
        </w:rPr>
        <w:t>Guerrilla Testing</w:t>
      </w:r>
    </w:p>
    <w:p w:rsidR="009F3888" w:rsidRPr="009F3888" w:rsidRDefault="009F3888" w:rsidP="00661E58">
      <w:pPr>
        <w:spacing w:before="0" w:after="0" w:line="240" w:lineRule="auto"/>
        <w:jc w:val="both"/>
        <w:rPr>
          <w:rFonts w:ascii="Arial" w:hAnsi="Arial" w:cs="Arial"/>
          <w:sz w:val="20"/>
        </w:rPr>
      </w:pPr>
    </w:p>
    <w:p w:rsidR="009F3888" w:rsidRPr="009F3888" w:rsidRDefault="009F3888" w:rsidP="009F3888">
      <w:pPr>
        <w:spacing w:before="0" w:after="0" w:line="240" w:lineRule="auto"/>
        <w:jc w:val="both"/>
        <w:rPr>
          <w:rFonts w:ascii="Arial" w:hAnsi="Arial" w:cs="Arial"/>
          <w:sz w:val="20"/>
          <w:lang w:val="es-MX"/>
        </w:rPr>
      </w:pPr>
      <w:r>
        <w:rPr>
          <w:rFonts w:ascii="Arial" w:hAnsi="Arial" w:cs="Arial"/>
          <w:sz w:val="20"/>
          <w:lang w:val="es-MX"/>
        </w:rPr>
        <w:t>Guerrilla Testing</w:t>
      </w:r>
      <w:r w:rsidRPr="009F3888">
        <w:rPr>
          <w:rFonts w:ascii="Arial" w:hAnsi="Arial" w:cs="Arial"/>
          <w:sz w:val="20"/>
          <w:lang w:val="es-MX"/>
        </w:rPr>
        <w:t>: Es una técnica de investigación informal que nos permite tener retroalimentación delos usuarios rápidamente.</w:t>
      </w:r>
    </w:p>
    <w:p w:rsidR="009F3888" w:rsidRPr="009F3888" w:rsidRDefault="009F3888" w:rsidP="009F3888">
      <w:pPr>
        <w:spacing w:before="0" w:after="0" w:line="240" w:lineRule="auto"/>
        <w:jc w:val="both"/>
        <w:rPr>
          <w:rFonts w:ascii="Arial" w:hAnsi="Arial" w:cs="Arial"/>
          <w:sz w:val="20"/>
          <w:lang w:val="es-MX"/>
        </w:rPr>
      </w:pPr>
    </w:p>
    <w:p w:rsidR="009F3888" w:rsidRPr="009F3888" w:rsidRDefault="009F3888" w:rsidP="009F3888">
      <w:pPr>
        <w:spacing w:before="0" w:after="0" w:line="240" w:lineRule="auto"/>
        <w:jc w:val="both"/>
        <w:rPr>
          <w:rFonts w:ascii="Arial" w:hAnsi="Arial" w:cs="Arial"/>
          <w:sz w:val="20"/>
          <w:lang w:val="es-MX"/>
        </w:rPr>
      </w:pPr>
      <w:r w:rsidRPr="009F3888">
        <w:rPr>
          <w:rFonts w:ascii="Arial" w:hAnsi="Arial" w:cs="Arial"/>
          <w:sz w:val="20"/>
          <w:lang w:val="es-MX"/>
        </w:rPr>
        <w:t>Por lo general se hace en un lugar público: en una cafetería o en la calle.</w:t>
      </w:r>
    </w:p>
    <w:p w:rsidR="009F3888" w:rsidRPr="009F3888" w:rsidRDefault="009F3888" w:rsidP="009F3888">
      <w:pPr>
        <w:spacing w:before="0" w:after="0" w:line="240" w:lineRule="auto"/>
        <w:jc w:val="both"/>
        <w:rPr>
          <w:rFonts w:ascii="Arial" w:hAnsi="Arial" w:cs="Arial"/>
          <w:sz w:val="20"/>
          <w:lang w:val="es-MX"/>
        </w:rPr>
      </w:pPr>
      <w:r w:rsidRPr="009F3888">
        <w:rPr>
          <w:rFonts w:ascii="Arial" w:hAnsi="Arial" w:cs="Arial"/>
          <w:sz w:val="20"/>
          <w:lang w:val="es-MX"/>
        </w:rPr>
        <w:t>El promedio de personas a las que le vamos a preguntar es de un mínimo de 10.</w:t>
      </w:r>
    </w:p>
    <w:p w:rsidR="002B75E0" w:rsidRDefault="009F3888" w:rsidP="009F3888">
      <w:pPr>
        <w:spacing w:before="0" w:after="0" w:line="240" w:lineRule="auto"/>
        <w:jc w:val="both"/>
        <w:rPr>
          <w:rFonts w:ascii="Arial" w:hAnsi="Arial" w:cs="Arial"/>
          <w:sz w:val="20"/>
          <w:lang w:val="es-MX"/>
        </w:rPr>
      </w:pPr>
      <w:r w:rsidRPr="009F3888">
        <w:rPr>
          <w:rFonts w:ascii="Arial" w:hAnsi="Arial" w:cs="Arial"/>
          <w:sz w:val="20"/>
          <w:lang w:val="es-MX"/>
        </w:rPr>
        <w:t>El tipo de respuesta que recibimos de un Guerrilla Testing es cualitativa y nos permite validar e iterar nuestras ideas.</w:t>
      </w:r>
    </w:p>
    <w:p w:rsidR="00767F03" w:rsidRDefault="00767F03" w:rsidP="009F3888">
      <w:pPr>
        <w:spacing w:before="0" w:after="0" w:line="240" w:lineRule="auto"/>
        <w:jc w:val="both"/>
        <w:rPr>
          <w:rFonts w:ascii="Arial" w:hAnsi="Arial" w:cs="Arial"/>
          <w:sz w:val="20"/>
          <w:lang w:val="es-MX"/>
        </w:rPr>
      </w:pPr>
    </w:p>
    <w:p w:rsidR="00767F03" w:rsidRPr="00767F03" w:rsidRDefault="00767F03" w:rsidP="00767F03">
      <w:pPr>
        <w:pStyle w:val="Ttulo1"/>
        <w:rPr>
          <w:lang w:val="en-US"/>
        </w:rPr>
      </w:pPr>
      <w:r w:rsidRPr="00767F03">
        <w:rPr>
          <w:lang w:val="en-US"/>
        </w:rPr>
        <w:t>Wireframes digitales en Sketch</w:t>
      </w:r>
    </w:p>
    <w:p w:rsidR="00767F03" w:rsidRPr="00767F03" w:rsidRDefault="00767F03" w:rsidP="009F3888">
      <w:pPr>
        <w:spacing w:before="0" w:after="0" w:line="240" w:lineRule="auto"/>
        <w:jc w:val="both"/>
        <w:rPr>
          <w:rFonts w:ascii="Arial" w:hAnsi="Arial" w:cs="Arial"/>
          <w:sz w:val="20"/>
          <w:lang w:val="en-US"/>
        </w:rPr>
      </w:pPr>
    </w:p>
    <w:p w:rsidR="00767F03" w:rsidRPr="00767F03" w:rsidRDefault="00767F03" w:rsidP="00767F03">
      <w:pPr>
        <w:spacing w:before="0" w:after="0" w:line="240" w:lineRule="auto"/>
        <w:jc w:val="center"/>
        <w:rPr>
          <w:rFonts w:ascii="Arial" w:hAnsi="Arial" w:cs="Arial"/>
          <w:sz w:val="20"/>
          <w:lang w:val="en-US"/>
        </w:rPr>
      </w:pPr>
      <w:r w:rsidRPr="00767F03">
        <w:rPr>
          <w:rFonts w:ascii="Arial" w:hAnsi="Arial" w:cs="Arial"/>
          <w:sz w:val="20"/>
          <w:lang w:val="en-US"/>
        </w:rPr>
        <w:t xml:space="preserve"> </w:t>
      </w:r>
      <w:r w:rsidRPr="00767F03">
        <w:rPr>
          <w:rFonts w:ascii="Arial" w:hAnsi="Arial" w:cs="Arial"/>
          <w:sz w:val="20"/>
          <w:lang w:val="es-MX"/>
        </w:rPr>
        <w:drawing>
          <wp:inline distT="0" distB="0" distL="0" distR="0" wp14:anchorId="51722B7C" wp14:editId="2C65A6EF">
            <wp:extent cx="2658035" cy="202613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7097" cy="2040667"/>
                    </a:xfrm>
                    <a:prstGeom prst="rect">
                      <a:avLst/>
                    </a:prstGeom>
                  </pic:spPr>
                </pic:pic>
              </a:graphicData>
            </a:graphic>
          </wp:inline>
        </w:drawing>
      </w:r>
      <w:r w:rsidRPr="00767F03">
        <w:rPr>
          <w:rFonts w:ascii="Arial" w:hAnsi="Arial" w:cs="Arial"/>
          <w:sz w:val="20"/>
          <w:lang w:val="en-US"/>
        </w:rPr>
        <w:t xml:space="preserve">   </w:t>
      </w:r>
      <w:r w:rsidRPr="00767F03">
        <w:rPr>
          <w:rFonts w:ascii="Arial" w:hAnsi="Arial" w:cs="Arial"/>
          <w:sz w:val="20"/>
          <w:lang w:val="es-MX"/>
        </w:rPr>
        <w:drawing>
          <wp:inline distT="0" distB="0" distL="0" distR="0" wp14:anchorId="5DC8DE04" wp14:editId="550CBD9B">
            <wp:extent cx="2650554" cy="202542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4815" cy="2028682"/>
                    </a:xfrm>
                    <a:prstGeom prst="rect">
                      <a:avLst/>
                    </a:prstGeom>
                  </pic:spPr>
                </pic:pic>
              </a:graphicData>
            </a:graphic>
          </wp:inline>
        </w:drawing>
      </w:r>
    </w:p>
    <w:p w:rsidR="00767F03" w:rsidRPr="00417307" w:rsidRDefault="00767F03" w:rsidP="00767F03">
      <w:pPr>
        <w:pStyle w:val="Puesto"/>
        <w:rPr>
          <w:lang w:val="es-MX"/>
        </w:rPr>
      </w:pPr>
      <w:r w:rsidRPr="00767F03">
        <w:lastRenderedPageBreak/>
        <w:t>Diseñar los detalles de nuestra interfaz de producto</w:t>
      </w:r>
    </w:p>
    <w:p w:rsidR="00927D36" w:rsidRPr="00927D36" w:rsidRDefault="00767F03" w:rsidP="00927D36">
      <w:pPr>
        <w:pStyle w:val="Ttulo1"/>
        <w:rPr>
          <w:lang w:val="es-MX"/>
        </w:rPr>
      </w:pPr>
      <w:r w:rsidRPr="00767F03">
        <w:rPr>
          <w:lang w:val="es-MX"/>
        </w:rPr>
        <w:t>Mood Board</w:t>
      </w:r>
    </w:p>
    <w:p w:rsidR="00927D36" w:rsidRPr="00927D36" w:rsidRDefault="00927D36" w:rsidP="00927D36">
      <w:pPr>
        <w:spacing w:before="0" w:after="0" w:line="240" w:lineRule="auto"/>
        <w:jc w:val="both"/>
        <w:rPr>
          <w:rFonts w:ascii="Arial" w:hAnsi="Arial" w:cs="Arial"/>
          <w:sz w:val="20"/>
          <w:lang w:val="es-MX"/>
        </w:rPr>
      </w:pPr>
      <w:r w:rsidRPr="00927D36">
        <w:rPr>
          <w:rFonts w:ascii="Arial" w:hAnsi="Arial" w:cs="Arial"/>
          <w:sz w:val="20"/>
          <w:lang w:val="es-MX"/>
        </w:rPr>
        <w:t>Colección de referencias como visuales, fotografías, screenshots, iconografía, etc.</w:t>
      </w:r>
    </w:p>
    <w:p w:rsidR="00767F03" w:rsidRDefault="00927D36" w:rsidP="00927D36">
      <w:pPr>
        <w:spacing w:before="0" w:after="0" w:line="240" w:lineRule="auto"/>
        <w:jc w:val="both"/>
        <w:rPr>
          <w:rFonts w:ascii="Arial" w:hAnsi="Arial" w:cs="Arial"/>
          <w:sz w:val="20"/>
          <w:lang w:val="es-MX"/>
        </w:rPr>
      </w:pPr>
      <w:r w:rsidRPr="00927D36">
        <w:rPr>
          <w:rFonts w:ascii="Arial" w:hAnsi="Arial" w:cs="Arial"/>
          <w:sz w:val="20"/>
          <w:lang w:val="es-MX"/>
        </w:rPr>
        <w:t>Básicamente cualquier cosa que nos sirva como referencia visual.</w:t>
      </w:r>
    </w:p>
    <w:p w:rsidR="002A5D82" w:rsidRDefault="002A5D82" w:rsidP="00927D36">
      <w:pPr>
        <w:spacing w:before="0" w:after="0" w:line="240" w:lineRule="auto"/>
        <w:jc w:val="both"/>
        <w:rPr>
          <w:rFonts w:ascii="Arial" w:hAnsi="Arial" w:cs="Arial"/>
          <w:sz w:val="20"/>
          <w:lang w:val="es-MX"/>
        </w:rPr>
      </w:pPr>
    </w:p>
    <w:p w:rsidR="002A5D82" w:rsidRDefault="002A5D82" w:rsidP="002A5D82">
      <w:pPr>
        <w:pStyle w:val="Ttulo1"/>
      </w:pPr>
      <w:r w:rsidRPr="002A5D82">
        <w:t>Diseñando interfaces con Sketch, empty states, mensajes de error y notificaciones</w:t>
      </w:r>
    </w:p>
    <w:p w:rsidR="002A5D82" w:rsidRPr="002A5D82" w:rsidRDefault="002A5D82" w:rsidP="002A5D82"/>
    <w:p w:rsidR="002A5D82" w:rsidRDefault="002A5D82" w:rsidP="002A5D82">
      <w:pPr>
        <w:spacing w:before="0" w:after="0" w:line="240" w:lineRule="auto"/>
        <w:jc w:val="center"/>
        <w:rPr>
          <w:rFonts w:ascii="Arial" w:hAnsi="Arial" w:cs="Arial"/>
          <w:sz w:val="20"/>
          <w:lang w:val="es-MX"/>
        </w:rPr>
      </w:pPr>
      <w:r>
        <w:rPr>
          <w:noProof/>
          <w:lang w:val="es-MX" w:eastAsia="es-MX"/>
        </w:rPr>
        <w:drawing>
          <wp:inline distT="0" distB="0" distL="0" distR="0">
            <wp:extent cx="4242597" cy="6248400"/>
            <wp:effectExtent l="0" t="0" r="5715" b="0"/>
            <wp:docPr id="49" name="Imagen 49" descr="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m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52005" cy="6262256"/>
                    </a:xfrm>
                    <a:prstGeom prst="rect">
                      <a:avLst/>
                    </a:prstGeom>
                    <a:noFill/>
                    <a:ln>
                      <a:noFill/>
                    </a:ln>
                  </pic:spPr>
                </pic:pic>
              </a:graphicData>
            </a:graphic>
          </wp:inline>
        </w:drawing>
      </w:r>
    </w:p>
    <w:p w:rsidR="002A5D82" w:rsidRPr="002A5D82" w:rsidRDefault="002A5D82" w:rsidP="002A5D82">
      <w:pPr>
        <w:pStyle w:val="Ttulo1"/>
      </w:pPr>
      <w:r w:rsidRPr="002A5D82">
        <w:lastRenderedPageBreak/>
        <w:t>Diseño Responsivo y Adaptativo</w:t>
      </w:r>
    </w:p>
    <w:p w:rsidR="002A5D82" w:rsidRPr="002A5D82" w:rsidRDefault="002A5D82" w:rsidP="002A5D82">
      <w:pPr>
        <w:spacing w:before="0" w:after="0" w:line="240" w:lineRule="auto"/>
        <w:jc w:val="both"/>
        <w:rPr>
          <w:rFonts w:ascii="Arial" w:hAnsi="Arial" w:cs="Arial"/>
          <w:sz w:val="20"/>
          <w:lang w:val="es-MX"/>
        </w:rPr>
      </w:pPr>
      <w:r w:rsidRPr="002A5D82">
        <w:rPr>
          <w:rFonts w:ascii="Arial" w:hAnsi="Arial" w:cs="Arial"/>
          <w:sz w:val="20"/>
          <w:lang w:val="es-MX"/>
        </w:rPr>
        <w:t>Es importante diseñar para varios dispositivos, de esta forma nuestro usuario tendrá la mejor experiencia. Siempre es bueno diseñar para desktop, tablet y mobile.</w:t>
      </w:r>
    </w:p>
    <w:p w:rsidR="002A5D82" w:rsidRDefault="002A5D82" w:rsidP="002A5D82">
      <w:pPr>
        <w:spacing w:before="0" w:after="0" w:line="240" w:lineRule="auto"/>
        <w:jc w:val="both"/>
        <w:rPr>
          <w:rFonts w:ascii="Arial" w:hAnsi="Arial" w:cs="Arial"/>
          <w:sz w:val="20"/>
          <w:lang w:val="es-MX"/>
        </w:rPr>
      </w:pPr>
      <w:r w:rsidRPr="002A5D82">
        <w:rPr>
          <w:rFonts w:ascii="Arial" w:hAnsi="Arial" w:cs="Arial"/>
          <w:sz w:val="20"/>
          <w:lang w:val="es-MX"/>
        </w:rPr>
        <w:t>2 metodologías para hacerlo</w:t>
      </w:r>
    </w:p>
    <w:p w:rsidR="002A5D82" w:rsidRPr="002A5D82" w:rsidRDefault="002A5D82" w:rsidP="002A5D82">
      <w:pPr>
        <w:spacing w:before="0" w:after="0" w:line="240" w:lineRule="auto"/>
        <w:jc w:val="both"/>
        <w:rPr>
          <w:rFonts w:ascii="Arial" w:hAnsi="Arial" w:cs="Arial"/>
          <w:sz w:val="20"/>
          <w:lang w:val="es-MX"/>
        </w:rPr>
      </w:pPr>
    </w:p>
    <w:p w:rsidR="002A5D82" w:rsidRDefault="002A5D82" w:rsidP="002A5D82">
      <w:pPr>
        <w:spacing w:before="0" w:after="0" w:line="240" w:lineRule="auto"/>
        <w:jc w:val="both"/>
        <w:rPr>
          <w:rFonts w:ascii="Arial" w:hAnsi="Arial" w:cs="Arial"/>
          <w:sz w:val="20"/>
          <w:lang w:val="es-MX"/>
        </w:rPr>
      </w:pPr>
      <w:r w:rsidRPr="002A5D82">
        <w:rPr>
          <w:rFonts w:ascii="Arial" w:hAnsi="Arial" w:cs="Arial"/>
          <w:b/>
          <w:bCs/>
          <w:sz w:val="20"/>
          <w:lang w:val="es-MX"/>
        </w:rPr>
        <w:t>Diseño adaptativo:</w:t>
      </w:r>
      <w:r w:rsidRPr="002A5D82">
        <w:rPr>
          <w:rFonts w:ascii="Arial" w:hAnsi="Arial" w:cs="Arial"/>
          <w:sz w:val="20"/>
          <w:lang w:val="es-MX"/>
        </w:rPr>
        <w:t> En esta seleccionamos tamaños definidos de pantalla, y diseñamos a la perfección para cada uno de ellos. En cuestión de implementación sus ventajas son Carga menos hacia mandar el código al usuario. Pero nos puede ocasionar problemas en SEO y si el usuario tiene un dispositivo más grande de lo que hayamos diseñado pueden quedar huecos. más rápido por lo que es probable que cargue algunos errores.</w:t>
      </w:r>
    </w:p>
    <w:p w:rsidR="002A5D82" w:rsidRPr="002A5D82" w:rsidRDefault="002A5D82" w:rsidP="002A5D82">
      <w:pPr>
        <w:spacing w:before="0" w:after="0" w:line="240" w:lineRule="auto"/>
        <w:jc w:val="both"/>
        <w:rPr>
          <w:rFonts w:ascii="Arial" w:hAnsi="Arial" w:cs="Arial"/>
          <w:sz w:val="20"/>
          <w:lang w:val="es-MX"/>
        </w:rPr>
      </w:pPr>
    </w:p>
    <w:p w:rsidR="002A5D82" w:rsidRPr="002A5D82" w:rsidRDefault="002A5D82" w:rsidP="002A5D82">
      <w:pPr>
        <w:spacing w:before="0" w:after="0" w:line="240" w:lineRule="auto"/>
        <w:jc w:val="both"/>
        <w:rPr>
          <w:rFonts w:ascii="Arial" w:hAnsi="Arial" w:cs="Arial"/>
          <w:sz w:val="20"/>
          <w:lang w:val="es-MX"/>
        </w:rPr>
      </w:pPr>
      <w:r w:rsidRPr="002A5D82">
        <w:rPr>
          <w:rFonts w:ascii="Arial" w:hAnsi="Arial" w:cs="Arial"/>
          <w:b/>
          <w:bCs/>
          <w:sz w:val="20"/>
          <w:lang w:val="es-MX"/>
        </w:rPr>
        <w:t>Diseño responsivo:</w:t>
      </w:r>
      <w:r w:rsidRPr="002A5D82">
        <w:rPr>
          <w:rFonts w:ascii="Arial" w:hAnsi="Arial" w:cs="Arial"/>
          <w:sz w:val="20"/>
          <w:lang w:val="es-MX"/>
        </w:rPr>
        <w:t> Cuando se hace la implementación el diseño es totalmente fluido y se adapta a cualquier tipo de dispositivo, un tiempo de carga más lento pero nos ayuda a mejorar el SEO **** y a darle una mejor experiencia a los usuarios.</w:t>
      </w:r>
    </w:p>
    <w:p w:rsidR="002A5D82" w:rsidRDefault="002A5D82" w:rsidP="002A5D82">
      <w:pPr>
        <w:spacing w:before="0" w:after="0" w:line="240" w:lineRule="auto"/>
        <w:jc w:val="both"/>
        <w:rPr>
          <w:rFonts w:ascii="Arial" w:hAnsi="Arial" w:cs="Arial"/>
          <w:sz w:val="20"/>
          <w:lang w:val="es-MX"/>
        </w:rPr>
      </w:pPr>
    </w:p>
    <w:p w:rsidR="002A5D82" w:rsidRPr="002A5D82" w:rsidRDefault="002A5D82" w:rsidP="002A5D82">
      <w:pPr>
        <w:pStyle w:val="Ttulo1"/>
      </w:pPr>
      <w:r w:rsidRPr="002A5D82">
        <w:t>Design System</w:t>
      </w:r>
    </w:p>
    <w:p w:rsidR="006E0F30" w:rsidRDefault="006E0F30" w:rsidP="006E0F30">
      <w:pPr>
        <w:spacing w:before="0" w:after="0" w:line="240" w:lineRule="auto"/>
        <w:jc w:val="both"/>
        <w:rPr>
          <w:rFonts w:ascii="Arial" w:hAnsi="Arial" w:cs="Arial"/>
          <w:sz w:val="20"/>
          <w:lang w:val="es-MX"/>
        </w:rPr>
      </w:pPr>
      <w:r w:rsidRPr="006E0F30">
        <w:rPr>
          <w:rFonts w:ascii="Arial" w:hAnsi="Arial" w:cs="Arial"/>
          <w:sz w:val="20"/>
          <w:lang w:val="es-MX"/>
        </w:rPr>
        <w:t>Es una herramienta muy importante al diseñar una interfaz. Es una colección de componentes reusables como botones, imágenes, colores, tamaño de texto, entre otros. Nos sirven para mantener la consistencia dentro de nuestro producto, nos ayudan a ahorrar tiempo y colaborar con otros diseñadores.</w:t>
      </w:r>
    </w:p>
    <w:p w:rsidR="006E0F30" w:rsidRPr="006E0F30" w:rsidRDefault="006E0F30" w:rsidP="006E0F30">
      <w:pPr>
        <w:spacing w:before="0" w:after="0" w:line="240" w:lineRule="auto"/>
        <w:jc w:val="both"/>
        <w:rPr>
          <w:rFonts w:ascii="Arial" w:hAnsi="Arial" w:cs="Arial"/>
          <w:sz w:val="20"/>
          <w:lang w:val="es-MX"/>
        </w:rPr>
      </w:pPr>
    </w:p>
    <w:p w:rsidR="006E0F30" w:rsidRPr="006E0F30" w:rsidRDefault="006E0F30" w:rsidP="006E0F30">
      <w:pPr>
        <w:spacing w:before="0" w:after="0" w:line="240" w:lineRule="auto"/>
        <w:jc w:val="both"/>
        <w:rPr>
          <w:rFonts w:ascii="Arial" w:hAnsi="Arial" w:cs="Arial"/>
          <w:sz w:val="20"/>
          <w:lang w:val="es-MX"/>
        </w:rPr>
      </w:pPr>
      <w:r w:rsidRPr="006E0F30">
        <w:rPr>
          <w:rFonts w:ascii="Arial" w:hAnsi="Arial" w:cs="Arial"/>
          <w:sz w:val="20"/>
          <w:lang w:val="es-MX"/>
        </w:rPr>
        <w:t>Una forma sencilla de iniciar un design system es con Atomic Design.</w:t>
      </w:r>
    </w:p>
    <w:p w:rsidR="006E0F30" w:rsidRDefault="006E0F30" w:rsidP="006E0F30">
      <w:pPr>
        <w:spacing w:before="0" w:after="0" w:line="240" w:lineRule="auto"/>
        <w:jc w:val="both"/>
        <w:rPr>
          <w:rFonts w:ascii="Arial" w:hAnsi="Arial" w:cs="Arial"/>
          <w:sz w:val="20"/>
          <w:lang w:val="es-MX"/>
        </w:rPr>
      </w:pPr>
      <w:r w:rsidRPr="006E0F30">
        <w:rPr>
          <w:rFonts w:ascii="Arial" w:hAnsi="Arial" w:cs="Arial"/>
          <w:sz w:val="20"/>
          <w:lang w:val="es-MX"/>
        </w:rPr>
        <w:t>Atomic Design: Se divide en Átomos, Moléculas y Organismos.</w:t>
      </w:r>
    </w:p>
    <w:p w:rsidR="006E0F30" w:rsidRPr="006E0F30" w:rsidRDefault="006E0F30" w:rsidP="006E0F30">
      <w:pPr>
        <w:spacing w:before="0" w:after="0" w:line="240" w:lineRule="auto"/>
        <w:jc w:val="both"/>
        <w:rPr>
          <w:rFonts w:ascii="Arial" w:hAnsi="Arial" w:cs="Arial"/>
          <w:sz w:val="20"/>
          <w:lang w:val="es-MX"/>
        </w:rPr>
      </w:pPr>
    </w:p>
    <w:p w:rsidR="006E0F30" w:rsidRPr="006E0F30" w:rsidRDefault="006E0F30" w:rsidP="006E0F30">
      <w:pPr>
        <w:pStyle w:val="Prrafodelista"/>
        <w:numPr>
          <w:ilvl w:val="0"/>
          <w:numId w:val="34"/>
        </w:numPr>
        <w:spacing w:before="0" w:after="0" w:line="240" w:lineRule="auto"/>
        <w:jc w:val="both"/>
        <w:rPr>
          <w:rFonts w:ascii="Arial" w:hAnsi="Arial" w:cs="Arial"/>
          <w:sz w:val="20"/>
          <w:lang w:val="es-MX"/>
        </w:rPr>
      </w:pPr>
      <w:r w:rsidRPr="006E0F30">
        <w:rPr>
          <w:rFonts w:ascii="Arial" w:hAnsi="Arial" w:cs="Arial"/>
          <w:b/>
          <w:bCs/>
          <w:sz w:val="20"/>
          <w:lang w:val="es-MX"/>
        </w:rPr>
        <w:t>ÁTOMOS:</w:t>
      </w:r>
      <w:r w:rsidRPr="006E0F30">
        <w:rPr>
          <w:rFonts w:ascii="Arial" w:hAnsi="Arial" w:cs="Arial"/>
          <w:sz w:val="20"/>
          <w:lang w:val="es-MX"/>
        </w:rPr>
        <w:t> El elemento más básico de interfaz(Botón, ícono, campo de texto.)</w:t>
      </w:r>
    </w:p>
    <w:p w:rsidR="006E0F30" w:rsidRPr="006E0F30" w:rsidRDefault="006E0F30" w:rsidP="006E0F30">
      <w:pPr>
        <w:pStyle w:val="Prrafodelista"/>
        <w:numPr>
          <w:ilvl w:val="0"/>
          <w:numId w:val="34"/>
        </w:numPr>
        <w:spacing w:before="0" w:after="0" w:line="240" w:lineRule="auto"/>
        <w:jc w:val="both"/>
        <w:rPr>
          <w:rFonts w:ascii="Arial" w:hAnsi="Arial" w:cs="Arial"/>
          <w:sz w:val="20"/>
          <w:lang w:val="es-MX"/>
        </w:rPr>
      </w:pPr>
      <w:r w:rsidRPr="006E0F30">
        <w:rPr>
          <w:rFonts w:ascii="Arial" w:hAnsi="Arial" w:cs="Arial"/>
          <w:b/>
          <w:bCs/>
          <w:sz w:val="20"/>
          <w:lang w:val="es-MX"/>
        </w:rPr>
        <w:t>MOLÉCULAS:</w:t>
      </w:r>
      <w:r w:rsidRPr="006E0F30">
        <w:rPr>
          <w:rFonts w:ascii="Arial" w:hAnsi="Arial" w:cs="Arial"/>
          <w:sz w:val="20"/>
          <w:lang w:val="es-MX"/>
        </w:rPr>
        <w:t> Es la unión de dos o más átomos que funcionan como una unidad (Caja de Búsqueda simple, también una molécula puede ser una imagen con texto que puede servir para mostrarle contenido al usuario</w:t>
      </w:r>
    </w:p>
    <w:p w:rsidR="006E0F30" w:rsidRPr="006E0F30" w:rsidRDefault="006E0F30" w:rsidP="006E0F30">
      <w:pPr>
        <w:pStyle w:val="Prrafodelista"/>
        <w:numPr>
          <w:ilvl w:val="0"/>
          <w:numId w:val="34"/>
        </w:numPr>
        <w:spacing w:before="0" w:after="0" w:line="240" w:lineRule="auto"/>
        <w:jc w:val="both"/>
        <w:rPr>
          <w:rFonts w:ascii="Arial" w:hAnsi="Arial" w:cs="Arial"/>
          <w:sz w:val="20"/>
          <w:lang w:val="es-MX"/>
        </w:rPr>
      </w:pPr>
      <w:r w:rsidRPr="006E0F30">
        <w:rPr>
          <w:rFonts w:ascii="Arial" w:hAnsi="Arial" w:cs="Arial"/>
          <w:b/>
          <w:bCs/>
          <w:sz w:val="20"/>
          <w:lang w:val="es-MX"/>
        </w:rPr>
        <w:t>ORGANISMOS:</w:t>
      </w:r>
      <w:r w:rsidRPr="006E0F30">
        <w:rPr>
          <w:rFonts w:ascii="Arial" w:hAnsi="Arial" w:cs="Arial"/>
          <w:sz w:val="20"/>
          <w:lang w:val="es-MX"/>
        </w:rPr>
        <w:t> Es el conjunto de varios átomos y moléculas que empiezan a formar componentes un poco más complejos; Puede ser un Header que incluye Logotipo, caja de búsqueda y un sistema de navegación.</w:t>
      </w:r>
    </w:p>
    <w:p w:rsidR="006E0F30" w:rsidRPr="006E0F30" w:rsidRDefault="006E0F30" w:rsidP="006E0F30">
      <w:pPr>
        <w:spacing w:before="0" w:after="0" w:line="240" w:lineRule="auto"/>
        <w:jc w:val="both"/>
        <w:rPr>
          <w:rFonts w:ascii="Arial" w:hAnsi="Arial" w:cs="Arial"/>
          <w:sz w:val="20"/>
          <w:lang w:val="es-MX"/>
        </w:rPr>
      </w:pPr>
      <w:r w:rsidRPr="006E0F30">
        <w:rPr>
          <w:rFonts w:ascii="Arial" w:hAnsi="Arial" w:cs="Arial"/>
          <w:sz w:val="20"/>
          <w:lang w:val="es-MX"/>
        </w:rPr>
        <w:t>Otra manera es repitiendo muchas veces una molécula como para ver una lista de resultados o una parrilla.</w:t>
      </w:r>
    </w:p>
    <w:p w:rsidR="006E0F30" w:rsidRPr="006E0F30" w:rsidRDefault="006E0F30" w:rsidP="006E0F30">
      <w:pPr>
        <w:spacing w:before="0" w:after="0" w:line="240" w:lineRule="auto"/>
        <w:jc w:val="both"/>
        <w:rPr>
          <w:rFonts w:ascii="Arial" w:hAnsi="Arial" w:cs="Arial"/>
          <w:sz w:val="20"/>
          <w:lang w:val="es-MX"/>
        </w:rPr>
      </w:pPr>
      <w:r w:rsidRPr="006E0F30">
        <w:rPr>
          <w:rFonts w:ascii="Arial" w:hAnsi="Arial" w:cs="Arial"/>
          <w:sz w:val="20"/>
          <w:lang w:val="es-MX"/>
        </w:rPr>
        <w:t>Es importante hacer un </w:t>
      </w:r>
      <w:r w:rsidRPr="006E0F30">
        <w:rPr>
          <w:rFonts w:ascii="Arial" w:hAnsi="Arial" w:cs="Arial"/>
          <w:b/>
          <w:bCs/>
          <w:sz w:val="20"/>
          <w:lang w:val="es-MX"/>
        </w:rPr>
        <w:t>design system</w:t>
      </w:r>
      <w:r w:rsidRPr="006E0F30">
        <w:rPr>
          <w:rFonts w:ascii="Arial" w:hAnsi="Arial" w:cs="Arial"/>
          <w:sz w:val="20"/>
          <w:lang w:val="es-MX"/>
        </w:rPr>
        <w:t> para mantener consistencia en el producto y nos ayudará a agilizar nuestro proceso de diseño.</w:t>
      </w:r>
    </w:p>
    <w:p w:rsidR="002A5D82" w:rsidRDefault="002A5D82" w:rsidP="002A5D82">
      <w:pPr>
        <w:spacing w:before="0" w:after="0" w:line="240" w:lineRule="auto"/>
        <w:jc w:val="both"/>
        <w:rPr>
          <w:rFonts w:ascii="Arial" w:hAnsi="Arial" w:cs="Arial"/>
          <w:sz w:val="20"/>
          <w:lang w:val="es-MX"/>
        </w:rPr>
      </w:pPr>
    </w:p>
    <w:p w:rsidR="006E0F30" w:rsidRDefault="006E0F30" w:rsidP="002A5D82">
      <w:pPr>
        <w:spacing w:before="0" w:after="0" w:line="240" w:lineRule="auto"/>
        <w:jc w:val="both"/>
        <w:rPr>
          <w:rFonts w:ascii="Arial" w:hAnsi="Arial" w:cs="Arial"/>
          <w:sz w:val="20"/>
          <w:lang w:val="es-MX"/>
        </w:rPr>
      </w:pPr>
    </w:p>
    <w:p w:rsidR="006E0F30" w:rsidRPr="002A5D82" w:rsidRDefault="006E0F30" w:rsidP="006E0F30">
      <w:pPr>
        <w:pStyle w:val="Ttulo1"/>
      </w:pPr>
      <w:r w:rsidRPr="006E0F30">
        <w:t>User testing</w:t>
      </w:r>
    </w:p>
    <w:p w:rsidR="006E0F30" w:rsidRDefault="006E0F30" w:rsidP="006E0F30">
      <w:pPr>
        <w:spacing w:before="0" w:after="0" w:line="240" w:lineRule="auto"/>
        <w:jc w:val="both"/>
        <w:rPr>
          <w:rFonts w:ascii="Arial" w:hAnsi="Arial" w:cs="Arial"/>
          <w:sz w:val="20"/>
          <w:lang w:val="es-MX"/>
        </w:rPr>
      </w:pPr>
      <w:r w:rsidRPr="006E0F30">
        <w:rPr>
          <w:rFonts w:ascii="Arial" w:hAnsi="Arial" w:cs="Arial"/>
          <w:sz w:val="20"/>
        </w:rPr>
        <w:t>Es una herramienta de investigación formal que permite probar una serie de tareas con usuarios utilizando un prototipo o nuestro producto final</w:t>
      </w:r>
      <w:r>
        <w:rPr>
          <w:rFonts w:ascii="Arial" w:hAnsi="Arial" w:cs="Arial"/>
          <w:sz w:val="20"/>
          <w:lang w:val="es-MX"/>
        </w:rPr>
        <w:t xml:space="preserve">. </w:t>
      </w:r>
      <w:r w:rsidRPr="006E0F30">
        <w:rPr>
          <w:rFonts w:ascii="Arial" w:hAnsi="Arial" w:cs="Arial"/>
          <w:sz w:val="20"/>
          <w:lang w:val="es-MX"/>
        </w:rPr>
        <w:t>Hacerlo con 5 usuarios para encontrar aproximadamente el 80% de los problemas.</w:t>
      </w:r>
    </w:p>
    <w:p w:rsidR="006E0F30" w:rsidRPr="006E0F30" w:rsidRDefault="006E0F30" w:rsidP="006E0F30">
      <w:pPr>
        <w:spacing w:before="0" w:after="0" w:line="240" w:lineRule="auto"/>
        <w:jc w:val="center"/>
        <w:rPr>
          <w:rFonts w:ascii="Arial" w:hAnsi="Arial" w:cs="Arial"/>
          <w:sz w:val="20"/>
          <w:lang w:val="es-MX"/>
        </w:rPr>
      </w:pPr>
      <w:r w:rsidRPr="006E0F30">
        <w:rPr>
          <w:rFonts w:ascii="Arial" w:hAnsi="Arial" w:cs="Arial"/>
          <w:sz w:val="20"/>
          <w:lang w:val="es-MX"/>
        </w:rPr>
        <w:drawing>
          <wp:inline distT="0" distB="0" distL="0" distR="0" wp14:anchorId="35C5D94E" wp14:editId="7BFB2B8C">
            <wp:extent cx="2635623" cy="1597373"/>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2957" cy="1601818"/>
                    </a:xfrm>
                    <a:prstGeom prst="rect">
                      <a:avLst/>
                    </a:prstGeom>
                  </pic:spPr>
                </pic:pic>
              </a:graphicData>
            </a:graphic>
          </wp:inline>
        </w:drawing>
      </w:r>
    </w:p>
    <w:p w:rsidR="006E0F30" w:rsidRPr="006E0F30" w:rsidRDefault="006E0F30" w:rsidP="006E0F30">
      <w:pPr>
        <w:numPr>
          <w:ilvl w:val="0"/>
          <w:numId w:val="35"/>
        </w:numPr>
        <w:spacing w:before="0" w:after="0" w:line="240" w:lineRule="auto"/>
        <w:jc w:val="both"/>
        <w:rPr>
          <w:rFonts w:ascii="Arial" w:hAnsi="Arial" w:cs="Arial"/>
          <w:sz w:val="20"/>
          <w:lang w:val="es-MX"/>
        </w:rPr>
      </w:pPr>
      <w:r w:rsidRPr="006E0F30">
        <w:rPr>
          <w:rFonts w:ascii="Arial" w:hAnsi="Arial" w:cs="Arial"/>
          <w:sz w:val="20"/>
          <w:lang w:val="es-MX"/>
        </w:rPr>
        <w:t>Se comienza haciendo un prototipo de alta fidelidad, esto se hace para ver si el prototipo es intuitivo y fácil de usar.</w:t>
      </w:r>
    </w:p>
    <w:p w:rsidR="006E0F30" w:rsidRPr="006E0F30" w:rsidRDefault="006E0F30" w:rsidP="006E0F30">
      <w:pPr>
        <w:numPr>
          <w:ilvl w:val="0"/>
          <w:numId w:val="35"/>
        </w:numPr>
        <w:spacing w:before="0" w:after="0" w:line="240" w:lineRule="auto"/>
        <w:jc w:val="both"/>
        <w:rPr>
          <w:rFonts w:ascii="Arial" w:hAnsi="Arial" w:cs="Arial"/>
          <w:sz w:val="20"/>
          <w:lang w:val="es-MX"/>
        </w:rPr>
      </w:pPr>
      <w:r w:rsidRPr="006E0F30">
        <w:rPr>
          <w:rFonts w:ascii="Arial" w:hAnsi="Arial" w:cs="Arial"/>
          <w:sz w:val="20"/>
          <w:lang w:val="es-MX"/>
        </w:rPr>
        <w:t>Usar herramienta de prototipo. En este caso se usó Marvel</w:t>
      </w:r>
      <w:r>
        <w:rPr>
          <w:rFonts w:ascii="Arial" w:hAnsi="Arial" w:cs="Arial"/>
          <w:sz w:val="20"/>
          <w:lang w:val="es-MX"/>
        </w:rPr>
        <w:t>.</w:t>
      </w:r>
    </w:p>
    <w:p w:rsidR="006E0F30" w:rsidRDefault="006E0F30" w:rsidP="002A5D82">
      <w:pPr>
        <w:spacing w:before="0" w:after="0" w:line="240" w:lineRule="auto"/>
        <w:jc w:val="both"/>
        <w:rPr>
          <w:rFonts w:ascii="Arial" w:hAnsi="Arial" w:cs="Arial"/>
          <w:sz w:val="20"/>
          <w:lang w:val="es-MX"/>
        </w:rPr>
      </w:pPr>
    </w:p>
    <w:p w:rsidR="009D584F" w:rsidRDefault="009D584F" w:rsidP="002A5D82">
      <w:pPr>
        <w:spacing w:before="0" w:after="0" w:line="240" w:lineRule="auto"/>
        <w:jc w:val="both"/>
        <w:rPr>
          <w:rFonts w:ascii="Arial" w:hAnsi="Arial" w:cs="Arial"/>
          <w:sz w:val="20"/>
          <w:lang w:val="es-MX"/>
        </w:rPr>
      </w:pPr>
    </w:p>
    <w:p w:rsidR="009D584F" w:rsidRPr="002A5D82" w:rsidRDefault="009D584F" w:rsidP="009D584F">
      <w:pPr>
        <w:pStyle w:val="Ttulo1"/>
      </w:pPr>
      <w:r w:rsidRPr="009D584F">
        <w:lastRenderedPageBreak/>
        <w:t>Cómo seguir probando tu interfaz: A/B Testing con Optimize y HotJar</w:t>
      </w:r>
    </w:p>
    <w:p w:rsidR="009D584F" w:rsidRPr="009D584F" w:rsidRDefault="009D584F" w:rsidP="009D584F">
      <w:pPr>
        <w:spacing w:before="0" w:after="0" w:line="240" w:lineRule="auto"/>
        <w:jc w:val="both"/>
        <w:rPr>
          <w:rFonts w:ascii="Arial" w:hAnsi="Arial" w:cs="Arial"/>
          <w:sz w:val="20"/>
          <w:lang w:val="es-MX"/>
        </w:rPr>
      </w:pPr>
      <w:r w:rsidRPr="009D584F">
        <w:rPr>
          <w:rFonts w:ascii="Arial" w:hAnsi="Arial" w:cs="Arial"/>
          <w:sz w:val="20"/>
          <w:lang w:val="es-MX"/>
        </w:rPr>
        <w:t>Ya que se entregó a desarrollo y que el producto está funcional y con usuarios reales es importante seguir haciendo pruebas.</w:t>
      </w:r>
    </w:p>
    <w:p w:rsidR="009D584F" w:rsidRPr="009D584F" w:rsidRDefault="009D584F" w:rsidP="009D584F">
      <w:pPr>
        <w:spacing w:before="0" w:after="0" w:line="240" w:lineRule="auto"/>
        <w:jc w:val="both"/>
        <w:rPr>
          <w:rFonts w:ascii="Arial" w:hAnsi="Arial" w:cs="Arial"/>
          <w:sz w:val="20"/>
          <w:lang w:val="es-MX"/>
        </w:rPr>
      </w:pPr>
      <w:r w:rsidRPr="009D584F">
        <w:rPr>
          <w:rFonts w:ascii="Arial" w:hAnsi="Arial" w:cs="Arial"/>
          <w:b/>
          <w:bCs/>
          <w:sz w:val="20"/>
          <w:lang w:val="es-MX"/>
        </w:rPr>
        <w:t>A B Testing:</w:t>
      </w:r>
      <w:r w:rsidRPr="009D584F">
        <w:rPr>
          <w:rFonts w:ascii="Arial" w:hAnsi="Arial" w:cs="Arial"/>
          <w:sz w:val="20"/>
          <w:lang w:val="es-MX"/>
        </w:rPr>
        <w:t> Este tipo de prueba nos permite comparar 2 o más versiones de una interfaz para ver cuál se desempeña mejor. Una ventaja es que la podemos probar con usuarios reales.</w:t>
      </w:r>
    </w:p>
    <w:p w:rsidR="009D584F" w:rsidRDefault="009D584F" w:rsidP="009D584F">
      <w:pPr>
        <w:spacing w:before="0" w:after="0" w:line="240" w:lineRule="auto"/>
        <w:jc w:val="both"/>
        <w:rPr>
          <w:rFonts w:ascii="Arial" w:hAnsi="Arial" w:cs="Arial"/>
          <w:sz w:val="20"/>
          <w:lang w:val="es-MX"/>
        </w:rPr>
      </w:pPr>
      <w:r w:rsidRPr="009D584F">
        <w:rPr>
          <w:rFonts w:ascii="Arial" w:hAnsi="Arial" w:cs="Arial"/>
          <w:sz w:val="20"/>
          <w:lang w:val="es-MX"/>
        </w:rPr>
        <w:t>Herramientas a usar:</w:t>
      </w:r>
    </w:p>
    <w:p w:rsidR="009D584F" w:rsidRDefault="009D584F" w:rsidP="009D584F">
      <w:pPr>
        <w:spacing w:before="0" w:after="0" w:line="240" w:lineRule="auto"/>
        <w:jc w:val="center"/>
        <w:rPr>
          <w:rFonts w:ascii="Arial" w:hAnsi="Arial" w:cs="Arial"/>
          <w:sz w:val="20"/>
          <w:lang w:val="es-MX"/>
        </w:rPr>
      </w:pPr>
      <w:r w:rsidRPr="009D584F">
        <w:rPr>
          <w:rFonts w:ascii="Arial" w:hAnsi="Arial" w:cs="Arial"/>
          <w:sz w:val="20"/>
          <w:lang w:val="es-MX"/>
        </w:rPr>
        <w:drawing>
          <wp:inline distT="0" distB="0" distL="0" distR="0" wp14:anchorId="5B77F6FF" wp14:editId="2D03995A">
            <wp:extent cx="2541494" cy="144375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8094" cy="1447504"/>
                    </a:xfrm>
                    <a:prstGeom prst="rect">
                      <a:avLst/>
                    </a:prstGeom>
                  </pic:spPr>
                </pic:pic>
              </a:graphicData>
            </a:graphic>
          </wp:inline>
        </w:drawing>
      </w:r>
    </w:p>
    <w:p w:rsidR="009D584F" w:rsidRPr="009D584F" w:rsidRDefault="009D584F" w:rsidP="009D584F">
      <w:pPr>
        <w:spacing w:before="0" w:after="0" w:line="240" w:lineRule="auto"/>
        <w:jc w:val="both"/>
        <w:rPr>
          <w:rFonts w:ascii="Arial" w:hAnsi="Arial" w:cs="Arial"/>
          <w:sz w:val="20"/>
          <w:lang w:val="es-MX"/>
        </w:rPr>
      </w:pPr>
    </w:p>
    <w:p w:rsidR="009D584F" w:rsidRPr="009D584F" w:rsidRDefault="009D584F" w:rsidP="009D584F">
      <w:pPr>
        <w:spacing w:before="0" w:after="0" w:line="240" w:lineRule="auto"/>
        <w:jc w:val="both"/>
        <w:rPr>
          <w:rFonts w:ascii="Arial" w:hAnsi="Arial" w:cs="Arial"/>
          <w:sz w:val="20"/>
          <w:lang w:val="es-MX"/>
        </w:rPr>
      </w:pPr>
      <w:r w:rsidRPr="009D584F">
        <w:rPr>
          <w:rFonts w:ascii="Arial" w:hAnsi="Arial" w:cs="Arial"/>
          <w:b/>
          <w:bCs/>
          <w:sz w:val="20"/>
          <w:lang w:val="es-MX"/>
        </w:rPr>
        <w:t>Herramienta 1: Google Optimize</w:t>
      </w:r>
    </w:p>
    <w:p w:rsidR="009D584F" w:rsidRPr="009D584F" w:rsidRDefault="009D584F" w:rsidP="009D584F">
      <w:pPr>
        <w:spacing w:before="0" w:after="0" w:line="240" w:lineRule="auto"/>
        <w:jc w:val="both"/>
        <w:rPr>
          <w:rFonts w:ascii="Arial" w:hAnsi="Arial" w:cs="Arial"/>
          <w:sz w:val="20"/>
          <w:lang w:val="es-MX"/>
        </w:rPr>
      </w:pPr>
      <w:r w:rsidRPr="009D584F">
        <w:rPr>
          <w:rFonts w:ascii="Arial" w:hAnsi="Arial" w:cs="Arial"/>
          <w:sz w:val="20"/>
          <w:lang w:val="es-MX"/>
        </w:rPr>
        <w:t>Ventajas: La podemos probar con usuarios reales. Tiene versión gratuita y se puede conectar con analytics y gtm y nos permite hacer pruebas AB Testing, multivariante y de redirect.</w:t>
      </w:r>
    </w:p>
    <w:p w:rsidR="009D584F" w:rsidRDefault="009D584F" w:rsidP="009D584F">
      <w:pPr>
        <w:spacing w:before="0" w:after="0" w:line="240" w:lineRule="auto"/>
        <w:jc w:val="both"/>
        <w:rPr>
          <w:rFonts w:ascii="Arial" w:hAnsi="Arial" w:cs="Arial"/>
          <w:sz w:val="20"/>
          <w:lang w:val="es-MX"/>
        </w:rPr>
      </w:pPr>
      <w:r w:rsidRPr="009D584F">
        <w:rPr>
          <w:rFonts w:ascii="Arial" w:hAnsi="Arial" w:cs="Arial"/>
          <w:sz w:val="20"/>
          <w:lang w:val="es-MX"/>
        </w:rPr>
        <w:t>Recomendaciones: Siempre saber qué vamos a probar, Añadir un grupo de control y que el experimento debe durar mínimo 2 semanas.</w:t>
      </w:r>
    </w:p>
    <w:p w:rsidR="009D584F" w:rsidRPr="009D584F" w:rsidRDefault="009D584F" w:rsidP="009D584F">
      <w:pPr>
        <w:spacing w:before="0" w:after="0" w:line="240" w:lineRule="auto"/>
        <w:jc w:val="both"/>
        <w:rPr>
          <w:rFonts w:ascii="Arial" w:hAnsi="Arial" w:cs="Arial"/>
          <w:sz w:val="20"/>
          <w:lang w:val="es-MX"/>
        </w:rPr>
      </w:pPr>
    </w:p>
    <w:p w:rsidR="009D584F" w:rsidRPr="009D584F" w:rsidRDefault="009D584F" w:rsidP="009D584F">
      <w:pPr>
        <w:spacing w:before="0" w:after="0" w:line="240" w:lineRule="auto"/>
        <w:jc w:val="both"/>
        <w:rPr>
          <w:rFonts w:ascii="Arial" w:hAnsi="Arial" w:cs="Arial"/>
          <w:sz w:val="20"/>
          <w:lang w:val="es-MX"/>
        </w:rPr>
      </w:pPr>
      <w:r w:rsidRPr="009D584F">
        <w:rPr>
          <w:rFonts w:ascii="Arial" w:hAnsi="Arial" w:cs="Arial"/>
          <w:b/>
          <w:bCs/>
          <w:sz w:val="20"/>
          <w:lang w:val="es-MX"/>
        </w:rPr>
        <w:t>Herramienta 2: Hot Jar</w:t>
      </w:r>
    </w:p>
    <w:p w:rsidR="009D584F" w:rsidRPr="009D584F" w:rsidRDefault="009D584F" w:rsidP="009D584F">
      <w:pPr>
        <w:spacing w:before="0" w:after="0" w:line="240" w:lineRule="auto"/>
        <w:jc w:val="both"/>
        <w:rPr>
          <w:rFonts w:ascii="Arial" w:hAnsi="Arial" w:cs="Arial"/>
          <w:sz w:val="20"/>
          <w:lang w:val="es-MX"/>
        </w:rPr>
      </w:pPr>
      <w:r w:rsidRPr="009D584F">
        <w:rPr>
          <w:rFonts w:ascii="Arial" w:hAnsi="Arial" w:cs="Arial"/>
          <w:sz w:val="20"/>
          <w:lang w:val="es-MX"/>
        </w:rPr>
        <w:t>Nos permite monitorear el comportamiento de nuestros usuarios dentro de nuestro sitio, Nos da varias herramientas como:</w:t>
      </w:r>
    </w:p>
    <w:p w:rsidR="009D584F" w:rsidRDefault="009D584F" w:rsidP="009D584F">
      <w:pPr>
        <w:pStyle w:val="Prrafodelista"/>
        <w:numPr>
          <w:ilvl w:val="0"/>
          <w:numId w:val="36"/>
        </w:numPr>
        <w:spacing w:before="0" w:after="0" w:line="240" w:lineRule="auto"/>
        <w:jc w:val="both"/>
        <w:rPr>
          <w:rFonts w:ascii="Arial" w:hAnsi="Arial" w:cs="Arial"/>
          <w:sz w:val="20"/>
          <w:lang w:val="es-MX"/>
        </w:rPr>
      </w:pPr>
      <w:r w:rsidRPr="009D584F">
        <w:rPr>
          <w:rFonts w:ascii="Arial" w:hAnsi="Arial" w:cs="Arial"/>
          <w:sz w:val="20"/>
          <w:lang w:val="es-MX"/>
        </w:rPr>
        <w:t>Heat Maps o mapas de calor: Nos permiten ver el comportamiento a través de clicks y scrolls.</w:t>
      </w:r>
    </w:p>
    <w:p w:rsidR="009D584F" w:rsidRDefault="009D584F" w:rsidP="009D584F">
      <w:pPr>
        <w:pStyle w:val="Prrafodelista"/>
        <w:spacing w:before="0" w:after="0" w:line="240" w:lineRule="auto"/>
        <w:jc w:val="center"/>
        <w:rPr>
          <w:rFonts w:ascii="Arial" w:hAnsi="Arial" w:cs="Arial"/>
          <w:sz w:val="20"/>
          <w:lang w:val="es-MX"/>
        </w:rPr>
      </w:pPr>
      <w:r w:rsidRPr="009D584F">
        <w:rPr>
          <w:rFonts w:ascii="Arial" w:hAnsi="Arial" w:cs="Arial"/>
          <w:sz w:val="20"/>
          <w:lang w:val="es-MX"/>
        </w:rPr>
        <w:drawing>
          <wp:inline distT="0" distB="0" distL="0" distR="0" wp14:anchorId="08F0BC5F" wp14:editId="659AE983">
            <wp:extent cx="2451847" cy="160740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2929" cy="1614668"/>
                    </a:xfrm>
                    <a:prstGeom prst="rect">
                      <a:avLst/>
                    </a:prstGeom>
                  </pic:spPr>
                </pic:pic>
              </a:graphicData>
            </a:graphic>
          </wp:inline>
        </w:drawing>
      </w:r>
    </w:p>
    <w:p w:rsidR="009D584F" w:rsidRPr="009D584F" w:rsidRDefault="009D584F" w:rsidP="009D584F">
      <w:pPr>
        <w:pStyle w:val="Prrafodelista"/>
        <w:spacing w:before="0" w:after="0" w:line="240" w:lineRule="auto"/>
        <w:jc w:val="center"/>
        <w:rPr>
          <w:rFonts w:ascii="Arial" w:hAnsi="Arial" w:cs="Arial"/>
          <w:sz w:val="20"/>
          <w:lang w:val="es-MX"/>
        </w:rPr>
      </w:pPr>
    </w:p>
    <w:p w:rsidR="009D584F" w:rsidRDefault="009D584F" w:rsidP="009D584F">
      <w:pPr>
        <w:pStyle w:val="Prrafodelista"/>
        <w:numPr>
          <w:ilvl w:val="0"/>
          <w:numId w:val="36"/>
        </w:numPr>
        <w:spacing w:before="0" w:after="0" w:line="240" w:lineRule="auto"/>
        <w:jc w:val="both"/>
        <w:rPr>
          <w:rFonts w:ascii="Arial" w:hAnsi="Arial" w:cs="Arial"/>
          <w:sz w:val="20"/>
          <w:lang w:val="es-MX"/>
        </w:rPr>
      </w:pPr>
      <w:r w:rsidRPr="009D584F">
        <w:rPr>
          <w:rFonts w:ascii="Arial" w:hAnsi="Arial" w:cs="Arial"/>
          <w:sz w:val="20"/>
          <w:lang w:val="es-MX"/>
        </w:rPr>
        <w:t>Funnels de conversión: Aquí podemos comprobar como se desempeña un flujo determinado de nuestro sitio y ver qué mejoras tenemos que hacer para mejorar nuestra conversión.</w:t>
      </w:r>
    </w:p>
    <w:p w:rsidR="009D584F" w:rsidRPr="009D584F" w:rsidRDefault="009D584F" w:rsidP="009D584F">
      <w:pPr>
        <w:pStyle w:val="Prrafodelista"/>
        <w:spacing w:before="0" w:after="0" w:line="240" w:lineRule="auto"/>
        <w:jc w:val="center"/>
        <w:rPr>
          <w:rFonts w:ascii="Arial" w:hAnsi="Arial" w:cs="Arial"/>
          <w:sz w:val="20"/>
          <w:lang w:val="es-MX"/>
        </w:rPr>
      </w:pPr>
      <w:r w:rsidRPr="009D584F">
        <w:rPr>
          <w:rFonts w:ascii="Arial" w:hAnsi="Arial" w:cs="Arial"/>
          <w:sz w:val="20"/>
          <w:lang w:val="es-MX"/>
        </w:rPr>
        <w:drawing>
          <wp:inline distT="0" distB="0" distL="0" distR="0" wp14:anchorId="3268163F" wp14:editId="325F3CE0">
            <wp:extent cx="2864224" cy="1898378"/>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2471" cy="1903844"/>
                    </a:xfrm>
                    <a:prstGeom prst="rect">
                      <a:avLst/>
                    </a:prstGeom>
                  </pic:spPr>
                </pic:pic>
              </a:graphicData>
            </a:graphic>
          </wp:inline>
        </w:drawing>
      </w:r>
    </w:p>
    <w:p w:rsidR="009D584F" w:rsidRPr="009D584F" w:rsidRDefault="009D584F" w:rsidP="009D584F">
      <w:pPr>
        <w:spacing w:before="0" w:after="0" w:line="240" w:lineRule="auto"/>
        <w:jc w:val="both"/>
        <w:rPr>
          <w:rFonts w:ascii="Arial" w:hAnsi="Arial" w:cs="Arial"/>
          <w:sz w:val="18"/>
          <w:szCs w:val="18"/>
          <w:lang w:val="es-MX"/>
        </w:rPr>
      </w:pPr>
      <w:r w:rsidRPr="009D584F">
        <w:rPr>
          <w:rFonts w:ascii="Arial" w:hAnsi="Arial" w:cs="Arial"/>
          <w:sz w:val="18"/>
          <w:szCs w:val="18"/>
          <w:lang w:val="es-MX"/>
        </w:rPr>
        <w:t>Grabaciones de pantalla: De esta manera podemos saber exactamente qué están haciendo nuestros usuarios cuando entran a nuestro producto y cómo lo están utilizando o si en algún momento algo se les dificulta y se salen.</w:t>
      </w:r>
    </w:p>
    <w:p w:rsidR="009D584F" w:rsidRPr="009D584F" w:rsidRDefault="009D584F" w:rsidP="009D584F">
      <w:pPr>
        <w:spacing w:before="0" w:after="0" w:line="240" w:lineRule="auto"/>
        <w:jc w:val="both"/>
        <w:rPr>
          <w:rFonts w:ascii="Arial" w:hAnsi="Arial" w:cs="Arial"/>
          <w:sz w:val="18"/>
          <w:szCs w:val="18"/>
          <w:lang w:val="es-MX"/>
        </w:rPr>
      </w:pPr>
      <w:r w:rsidRPr="009D584F">
        <w:rPr>
          <w:rFonts w:ascii="Arial" w:hAnsi="Arial" w:cs="Arial"/>
          <w:sz w:val="18"/>
          <w:szCs w:val="18"/>
          <w:lang w:val="es-MX"/>
        </w:rPr>
        <w:t>También podemos pedir retroalimentación a través de encuestas, Mps o sisat, que están disponibles para web pero podemos usar Optimize que funciona para aplicaciones</w:t>
      </w:r>
    </w:p>
    <w:p w:rsidR="009D584F" w:rsidRPr="009D584F" w:rsidRDefault="009D584F" w:rsidP="002A5D82">
      <w:pPr>
        <w:spacing w:before="0" w:after="0" w:line="240" w:lineRule="auto"/>
        <w:jc w:val="both"/>
        <w:rPr>
          <w:rFonts w:ascii="Arial" w:hAnsi="Arial" w:cs="Arial"/>
          <w:sz w:val="18"/>
          <w:szCs w:val="18"/>
          <w:lang w:val="es-MX"/>
        </w:rPr>
      </w:pPr>
      <w:r w:rsidRPr="009D584F">
        <w:rPr>
          <w:rFonts w:ascii="Arial" w:hAnsi="Arial" w:cs="Arial"/>
          <w:sz w:val="18"/>
          <w:szCs w:val="18"/>
          <w:lang w:val="es-MX"/>
        </w:rPr>
        <w:t>Debemos recordar que siempre debemos estar iterando nuestro producto, seguir probando y mejorando la experiencia de los usuarios en todo momento.</w:t>
      </w:r>
      <w:bookmarkStart w:id="3" w:name="_GoBack"/>
      <w:bookmarkEnd w:id="3"/>
    </w:p>
    <w:sectPr w:rsidR="009D584F" w:rsidRPr="009D584F" w:rsidSect="004E1AED">
      <w:footerReference w:type="default" r:id="rId63"/>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7C66" w:rsidRDefault="00AF7C66">
      <w:pPr>
        <w:spacing w:after="0" w:line="240" w:lineRule="auto"/>
      </w:pPr>
      <w:r>
        <w:separator/>
      </w:r>
    </w:p>
  </w:endnote>
  <w:endnote w:type="continuationSeparator" w:id="0">
    <w:p w:rsidR="00AF7C66" w:rsidRDefault="00AF7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527538"/>
      <w:docPartObj>
        <w:docPartGallery w:val="Page Numbers (Bottom of Page)"/>
        <w:docPartUnique/>
      </w:docPartObj>
    </w:sdtPr>
    <w:sdtEndPr>
      <w:rPr>
        <w:noProof/>
      </w:rPr>
    </w:sdtEndPr>
    <w:sdtContent>
      <w:p w:rsidR="002A5D82" w:rsidRDefault="002A5D82">
        <w:pPr>
          <w:pStyle w:val="Piedepgina"/>
        </w:pPr>
      </w:p>
      <w:p w:rsidR="002A5D82" w:rsidRDefault="002A5D82">
        <w:pPr>
          <w:pStyle w:val="Piedepgina"/>
        </w:pPr>
        <w:r>
          <w:rPr>
            <w:lang w:bidi="es-ES"/>
          </w:rPr>
          <w:fldChar w:fldCharType="begin"/>
        </w:r>
        <w:r>
          <w:rPr>
            <w:lang w:bidi="es-ES"/>
          </w:rPr>
          <w:instrText xml:space="preserve"> PAGE   \* MERGEFORMAT </w:instrText>
        </w:r>
        <w:r>
          <w:rPr>
            <w:lang w:bidi="es-ES"/>
          </w:rPr>
          <w:fldChar w:fldCharType="separate"/>
        </w:r>
        <w:r w:rsidR="009D584F">
          <w:rPr>
            <w:noProof/>
            <w:lang w:bidi="es-ES"/>
          </w:rPr>
          <w:t>23</w:t>
        </w:r>
        <w:r>
          <w:rPr>
            <w:noProof/>
            <w:lang w:bidi="es-ES"/>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7C66" w:rsidRDefault="00AF7C66">
      <w:pPr>
        <w:spacing w:after="0" w:line="240" w:lineRule="auto"/>
      </w:pPr>
      <w:r>
        <w:separator/>
      </w:r>
    </w:p>
  </w:footnote>
  <w:footnote w:type="continuationSeparator" w:id="0">
    <w:p w:rsidR="00AF7C66" w:rsidRDefault="00AF7C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B6686A2"/>
    <w:lvl w:ilvl="0">
      <w:start w:val="1"/>
      <w:numFmt w:val="decimal"/>
      <w:lvlText w:val="%1."/>
      <w:lvlJc w:val="left"/>
      <w:pPr>
        <w:tabs>
          <w:tab w:val="num" w:pos="1800"/>
        </w:tabs>
        <w:ind w:left="1800" w:hanging="360"/>
      </w:pPr>
    </w:lvl>
  </w:abstractNum>
  <w:abstractNum w:abstractNumId="1">
    <w:nsid w:val="FFFFFF7D"/>
    <w:multiLevelType w:val="singleLevel"/>
    <w:tmpl w:val="75BE83CE"/>
    <w:lvl w:ilvl="0">
      <w:start w:val="1"/>
      <w:numFmt w:val="decimal"/>
      <w:lvlText w:val="%1."/>
      <w:lvlJc w:val="left"/>
      <w:pPr>
        <w:tabs>
          <w:tab w:val="num" w:pos="1440"/>
        </w:tabs>
        <w:ind w:left="1440" w:hanging="360"/>
      </w:pPr>
    </w:lvl>
  </w:abstractNum>
  <w:abstractNum w:abstractNumId="2">
    <w:nsid w:val="FFFFFF7E"/>
    <w:multiLevelType w:val="singleLevel"/>
    <w:tmpl w:val="30E2AF90"/>
    <w:lvl w:ilvl="0">
      <w:start w:val="1"/>
      <w:numFmt w:val="decimal"/>
      <w:lvlText w:val="%1."/>
      <w:lvlJc w:val="left"/>
      <w:pPr>
        <w:tabs>
          <w:tab w:val="num" w:pos="1080"/>
        </w:tabs>
        <w:ind w:left="1080" w:hanging="360"/>
      </w:pPr>
    </w:lvl>
  </w:abstractNum>
  <w:abstractNum w:abstractNumId="3">
    <w:nsid w:val="FFFFFF7F"/>
    <w:multiLevelType w:val="singleLevel"/>
    <w:tmpl w:val="3F1A134C"/>
    <w:lvl w:ilvl="0">
      <w:start w:val="1"/>
      <w:numFmt w:val="decimal"/>
      <w:lvlText w:val="%1."/>
      <w:lvlJc w:val="left"/>
      <w:pPr>
        <w:tabs>
          <w:tab w:val="num" w:pos="720"/>
        </w:tabs>
        <w:ind w:left="720" w:hanging="360"/>
      </w:pPr>
    </w:lvl>
  </w:abstractNum>
  <w:abstractNum w:abstractNumId="4">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69AE704"/>
    <w:lvl w:ilvl="0">
      <w:start w:val="1"/>
      <w:numFmt w:val="decimal"/>
      <w:lvlText w:val="%1."/>
      <w:lvlJc w:val="left"/>
      <w:pPr>
        <w:tabs>
          <w:tab w:val="num" w:pos="360"/>
        </w:tabs>
        <w:ind w:left="360" w:hanging="360"/>
      </w:pPr>
    </w:lvl>
  </w:abstractNum>
  <w:abstractNum w:abstractNumId="9">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nsid w:val="086B2E83"/>
    <w:multiLevelType w:val="hybridMultilevel"/>
    <w:tmpl w:val="083C39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09EE2BC7"/>
    <w:multiLevelType w:val="multilevel"/>
    <w:tmpl w:val="65BC47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B6B3C39"/>
    <w:multiLevelType w:val="multilevel"/>
    <w:tmpl w:val="37203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19C39A0"/>
    <w:multiLevelType w:val="multilevel"/>
    <w:tmpl w:val="37203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3C14E9"/>
    <w:multiLevelType w:val="hybridMultilevel"/>
    <w:tmpl w:val="EB9692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1E571CE7"/>
    <w:multiLevelType w:val="hybridMultilevel"/>
    <w:tmpl w:val="BBF8A0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860E84"/>
    <w:multiLevelType w:val="multilevel"/>
    <w:tmpl w:val="37203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6581995"/>
    <w:multiLevelType w:val="multilevel"/>
    <w:tmpl w:val="3BDA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85F5ACD"/>
    <w:multiLevelType w:val="multilevel"/>
    <w:tmpl w:val="764247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DD76F07"/>
    <w:multiLevelType w:val="hybridMultilevel"/>
    <w:tmpl w:val="6D5E3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5052321C"/>
    <w:multiLevelType w:val="multilevel"/>
    <w:tmpl w:val="42B4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8AB72D0"/>
    <w:multiLevelType w:val="hybridMultilevel"/>
    <w:tmpl w:val="DD3E2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A343B1D"/>
    <w:multiLevelType w:val="multilevel"/>
    <w:tmpl w:val="0418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3263EBF"/>
    <w:multiLevelType w:val="multilevel"/>
    <w:tmpl w:val="37203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nsid w:val="7C701EBE"/>
    <w:multiLevelType w:val="multilevel"/>
    <w:tmpl w:val="37203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D3817B9"/>
    <w:multiLevelType w:val="multilevel"/>
    <w:tmpl w:val="37203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E1D7F23"/>
    <w:multiLevelType w:val="hybridMultilevel"/>
    <w:tmpl w:val="3E243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4"/>
  </w:num>
  <w:num w:numId="2">
    <w:abstractNumId w:val="14"/>
  </w:num>
  <w:num w:numId="3">
    <w:abstractNumId w:val="23"/>
  </w:num>
  <w:num w:numId="4">
    <w:abstractNumId w:val="17"/>
  </w:num>
  <w:num w:numId="5">
    <w:abstractNumId w:val="29"/>
  </w:num>
  <w:num w:numId="6">
    <w:abstractNumId w:val="30"/>
  </w:num>
  <w:num w:numId="7">
    <w:abstractNumId w:val="28"/>
  </w:num>
  <w:num w:numId="8">
    <w:abstractNumId w:val="3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9"/>
  </w:num>
  <w:num w:numId="20">
    <w:abstractNumId w:val="26"/>
  </w:num>
  <w:num w:numId="21">
    <w:abstractNumId w:val="31"/>
  </w:num>
  <w:num w:numId="22">
    <w:abstractNumId w:val="11"/>
    <w:lvlOverride w:ilvl="0">
      <w:lvl w:ilvl="0">
        <w:numFmt w:val="decimal"/>
        <w:lvlText w:val="%1."/>
        <w:lvlJc w:val="left"/>
      </w:lvl>
    </w:lvlOverride>
  </w:num>
  <w:num w:numId="23">
    <w:abstractNumId w:val="20"/>
    <w:lvlOverride w:ilvl="0">
      <w:lvl w:ilvl="0">
        <w:numFmt w:val="decimal"/>
        <w:lvlText w:val="%1."/>
        <w:lvlJc w:val="left"/>
      </w:lvl>
    </w:lvlOverride>
  </w:num>
  <w:num w:numId="24">
    <w:abstractNumId w:val="20"/>
    <w:lvlOverride w:ilvl="0">
      <w:lvl w:ilvl="0">
        <w:numFmt w:val="decimal"/>
        <w:lvlText w:val="%1."/>
        <w:lvlJc w:val="left"/>
      </w:lvl>
    </w:lvlOverride>
  </w:num>
  <w:num w:numId="25">
    <w:abstractNumId w:val="10"/>
  </w:num>
  <w:num w:numId="26">
    <w:abstractNumId w:val="32"/>
  </w:num>
  <w:num w:numId="27">
    <w:abstractNumId w:val="18"/>
  </w:num>
  <w:num w:numId="28">
    <w:abstractNumId w:val="12"/>
  </w:num>
  <w:num w:numId="29">
    <w:abstractNumId w:val="22"/>
  </w:num>
  <w:num w:numId="30">
    <w:abstractNumId w:val="25"/>
  </w:num>
  <w:num w:numId="31">
    <w:abstractNumId w:val="16"/>
  </w:num>
  <w:num w:numId="32">
    <w:abstractNumId w:val="15"/>
  </w:num>
  <w:num w:numId="33">
    <w:abstractNumId w:val="27"/>
  </w:num>
  <w:num w:numId="34">
    <w:abstractNumId w:val="21"/>
  </w:num>
  <w:num w:numId="35">
    <w:abstractNumId w:val="13"/>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A99"/>
    <w:rsid w:val="00033B0A"/>
    <w:rsid w:val="00117503"/>
    <w:rsid w:val="00194DF6"/>
    <w:rsid w:val="001D1DCA"/>
    <w:rsid w:val="0020127B"/>
    <w:rsid w:val="00202365"/>
    <w:rsid w:val="002A5D82"/>
    <w:rsid w:val="002B75E0"/>
    <w:rsid w:val="00301A99"/>
    <w:rsid w:val="003952AF"/>
    <w:rsid w:val="00417307"/>
    <w:rsid w:val="004E1AED"/>
    <w:rsid w:val="005C12A5"/>
    <w:rsid w:val="006050C3"/>
    <w:rsid w:val="006274E4"/>
    <w:rsid w:val="00661E58"/>
    <w:rsid w:val="006E0F30"/>
    <w:rsid w:val="00767F03"/>
    <w:rsid w:val="008E0546"/>
    <w:rsid w:val="00927D36"/>
    <w:rsid w:val="00991B23"/>
    <w:rsid w:val="009D584F"/>
    <w:rsid w:val="009F3888"/>
    <w:rsid w:val="00A00FBD"/>
    <w:rsid w:val="00A1310C"/>
    <w:rsid w:val="00A72BBB"/>
    <w:rsid w:val="00AA27FF"/>
    <w:rsid w:val="00AB017C"/>
    <w:rsid w:val="00AB478B"/>
    <w:rsid w:val="00AE3D25"/>
    <w:rsid w:val="00AF7C66"/>
    <w:rsid w:val="00B32529"/>
    <w:rsid w:val="00BA2E8F"/>
    <w:rsid w:val="00BC4954"/>
    <w:rsid w:val="00C30350"/>
    <w:rsid w:val="00D21171"/>
    <w:rsid w:val="00D47A97"/>
    <w:rsid w:val="00D6023D"/>
    <w:rsid w:val="00E66FAF"/>
    <w:rsid w:val="00EC332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696FA0-DB27-4105-BD68-28E9FC840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Ind w:w="0" w:type="dxa"/>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CellMar>
        <w:top w:w="0" w:type="dxa"/>
        <w:left w:w="108" w:type="dxa"/>
        <w:bottom w:w="0" w:type="dxa"/>
        <w:right w:w="108" w:type="dxa"/>
      </w:tblCellMar>
    </w:tblPr>
  </w:style>
  <w:style w:type="paragraph" w:styleId="Puesto">
    <w:name w:val="Title"/>
    <w:basedOn w:val="Normal"/>
    <w:link w:val="Puest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PuestoCar">
    <w:name w:val="Puesto Car"/>
    <w:basedOn w:val="Fuentedeprrafopredeter"/>
    <w:link w:val="Puest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de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semiHidden/>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E66FAF"/>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Prrafodelista">
    <w:name w:val="List Paragraph"/>
    <w:basedOn w:val="Normal"/>
    <w:uiPriority w:val="34"/>
    <w:unhideWhenUsed/>
    <w:qFormat/>
    <w:rsid w:val="00B325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71434496">
      <w:bodyDiv w:val="1"/>
      <w:marLeft w:val="0"/>
      <w:marRight w:val="0"/>
      <w:marTop w:val="0"/>
      <w:marBottom w:val="0"/>
      <w:divBdr>
        <w:top w:val="none" w:sz="0" w:space="0" w:color="auto"/>
        <w:left w:val="none" w:sz="0" w:space="0" w:color="auto"/>
        <w:bottom w:val="none" w:sz="0" w:space="0" w:color="auto"/>
        <w:right w:val="none" w:sz="0" w:space="0" w:color="auto"/>
      </w:divBdr>
    </w:div>
    <w:div w:id="97453484">
      <w:bodyDiv w:val="1"/>
      <w:marLeft w:val="0"/>
      <w:marRight w:val="0"/>
      <w:marTop w:val="0"/>
      <w:marBottom w:val="0"/>
      <w:divBdr>
        <w:top w:val="none" w:sz="0" w:space="0" w:color="auto"/>
        <w:left w:val="none" w:sz="0" w:space="0" w:color="auto"/>
        <w:bottom w:val="none" w:sz="0" w:space="0" w:color="auto"/>
        <w:right w:val="none" w:sz="0" w:space="0" w:color="auto"/>
      </w:divBdr>
    </w:div>
    <w:div w:id="223106676">
      <w:bodyDiv w:val="1"/>
      <w:marLeft w:val="0"/>
      <w:marRight w:val="0"/>
      <w:marTop w:val="0"/>
      <w:marBottom w:val="0"/>
      <w:divBdr>
        <w:top w:val="none" w:sz="0" w:space="0" w:color="auto"/>
        <w:left w:val="none" w:sz="0" w:space="0" w:color="auto"/>
        <w:bottom w:val="none" w:sz="0" w:space="0" w:color="auto"/>
        <w:right w:val="none" w:sz="0" w:space="0" w:color="auto"/>
      </w:divBdr>
    </w:div>
    <w:div w:id="260722888">
      <w:bodyDiv w:val="1"/>
      <w:marLeft w:val="0"/>
      <w:marRight w:val="0"/>
      <w:marTop w:val="0"/>
      <w:marBottom w:val="0"/>
      <w:divBdr>
        <w:top w:val="none" w:sz="0" w:space="0" w:color="auto"/>
        <w:left w:val="none" w:sz="0" w:space="0" w:color="auto"/>
        <w:bottom w:val="none" w:sz="0" w:space="0" w:color="auto"/>
        <w:right w:val="none" w:sz="0" w:space="0" w:color="auto"/>
      </w:divBdr>
    </w:div>
    <w:div w:id="264458440">
      <w:bodyDiv w:val="1"/>
      <w:marLeft w:val="0"/>
      <w:marRight w:val="0"/>
      <w:marTop w:val="0"/>
      <w:marBottom w:val="0"/>
      <w:divBdr>
        <w:top w:val="none" w:sz="0" w:space="0" w:color="auto"/>
        <w:left w:val="none" w:sz="0" w:space="0" w:color="auto"/>
        <w:bottom w:val="none" w:sz="0" w:space="0" w:color="auto"/>
        <w:right w:val="none" w:sz="0" w:space="0" w:color="auto"/>
      </w:divBdr>
    </w:div>
    <w:div w:id="272982580">
      <w:bodyDiv w:val="1"/>
      <w:marLeft w:val="0"/>
      <w:marRight w:val="0"/>
      <w:marTop w:val="0"/>
      <w:marBottom w:val="0"/>
      <w:divBdr>
        <w:top w:val="none" w:sz="0" w:space="0" w:color="auto"/>
        <w:left w:val="none" w:sz="0" w:space="0" w:color="auto"/>
        <w:bottom w:val="none" w:sz="0" w:space="0" w:color="auto"/>
        <w:right w:val="none" w:sz="0" w:space="0" w:color="auto"/>
      </w:divBdr>
    </w:div>
    <w:div w:id="298416812">
      <w:bodyDiv w:val="1"/>
      <w:marLeft w:val="0"/>
      <w:marRight w:val="0"/>
      <w:marTop w:val="0"/>
      <w:marBottom w:val="0"/>
      <w:divBdr>
        <w:top w:val="none" w:sz="0" w:space="0" w:color="auto"/>
        <w:left w:val="none" w:sz="0" w:space="0" w:color="auto"/>
        <w:bottom w:val="none" w:sz="0" w:space="0" w:color="auto"/>
        <w:right w:val="none" w:sz="0" w:space="0" w:color="auto"/>
      </w:divBdr>
    </w:div>
    <w:div w:id="299770279">
      <w:bodyDiv w:val="1"/>
      <w:marLeft w:val="0"/>
      <w:marRight w:val="0"/>
      <w:marTop w:val="0"/>
      <w:marBottom w:val="0"/>
      <w:divBdr>
        <w:top w:val="none" w:sz="0" w:space="0" w:color="auto"/>
        <w:left w:val="none" w:sz="0" w:space="0" w:color="auto"/>
        <w:bottom w:val="none" w:sz="0" w:space="0" w:color="auto"/>
        <w:right w:val="none" w:sz="0" w:space="0" w:color="auto"/>
      </w:divBdr>
    </w:div>
    <w:div w:id="305429280">
      <w:bodyDiv w:val="1"/>
      <w:marLeft w:val="0"/>
      <w:marRight w:val="0"/>
      <w:marTop w:val="0"/>
      <w:marBottom w:val="0"/>
      <w:divBdr>
        <w:top w:val="none" w:sz="0" w:space="0" w:color="auto"/>
        <w:left w:val="none" w:sz="0" w:space="0" w:color="auto"/>
        <w:bottom w:val="none" w:sz="0" w:space="0" w:color="auto"/>
        <w:right w:val="none" w:sz="0" w:space="0" w:color="auto"/>
      </w:divBdr>
    </w:div>
    <w:div w:id="360981446">
      <w:bodyDiv w:val="1"/>
      <w:marLeft w:val="0"/>
      <w:marRight w:val="0"/>
      <w:marTop w:val="0"/>
      <w:marBottom w:val="0"/>
      <w:divBdr>
        <w:top w:val="none" w:sz="0" w:space="0" w:color="auto"/>
        <w:left w:val="none" w:sz="0" w:space="0" w:color="auto"/>
        <w:bottom w:val="none" w:sz="0" w:space="0" w:color="auto"/>
        <w:right w:val="none" w:sz="0" w:space="0" w:color="auto"/>
      </w:divBdr>
    </w:div>
    <w:div w:id="409501680">
      <w:bodyDiv w:val="1"/>
      <w:marLeft w:val="0"/>
      <w:marRight w:val="0"/>
      <w:marTop w:val="0"/>
      <w:marBottom w:val="0"/>
      <w:divBdr>
        <w:top w:val="none" w:sz="0" w:space="0" w:color="auto"/>
        <w:left w:val="none" w:sz="0" w:space="0" w:color="auto"/>
        <w:bottom w:val="none" w:sz="0" w:space="0" w:color="auto"/>
        <w:right w:val="none" w:sz="0" w:space="0" w:color="auto"/>
      </w:divBdr>
    </w:div>
    <w:div w:id="411778044">
      <w:bodyDiv w:val="1"/>
      <w:marLeft w:val="0"/>
      <w:marRight w:val="0"/>
      <w:marTop w:val="0"/>
      <w:marBottom w:val="0"/>
      <w:divBdr>
        <w:top w:val="none" w:sz="0" w:space="0" w:color="auto"/>
        <w:left w:val="none" w:sz="0" w:space="0" w:color="auto"/>
        <w:bottom w:val="none" w:sz="0" w:space="0" w:color="auto"/>
        <w:right w:val="none" w:sz="0" w:space="0" w:color="auto"/>
      </w:divBdr>
    </w:div>
    <w:div w:id="420951179">
      <w:bodyDiv w:val="1"/>
      <w:marLeft w:val="0"/>
      <w:marRight w:val="0"/>
      <w:marTop w:val="0"/>
      <w:marBottom w:val="0"/>
      <w:divBdr>
        <w:top w:val="none" w:sz="0" w:space="0" w:color="auto"/>
        <w:left w:val="none" w:sz="0" w:space="0" w:color="auto"/>
        <w:bottom w:val="none" w:sz="0" w:space="0" w:color="auto"/>
        <w:right w:val="none" w:sz="0" w:space="0" w:color="auto"/>
      </w:divBdr>
    </w:div>
    <w:div w:id="471024334">
      <w:bodyDiv w:val="1"/>
      <w:marLeft w:val="0"/>
      <w:marRight w:val="0"/>
      <w:marTop w:val="0"/>
      <w:marBottom w:val="0"/>
      <w:divBdr>
        <w:top w:val="none" w:sz="0" w:space="0" w:color="auto"/>
        <w:left w:val="none" w:sz="0" w:space="0" w:color="auto"/>
        <w:bottom w:val="none" w:sz="0" w:space="0" w:color="auto"/>
        <w:right w:val="none" w:sz="0" w:space="0" w:color="auto"/>
      </w:divBdr>
    </w:div>
    <w:div w:id="554900105">
      <w:bodyDiv w:val="1"/>
      <w:marLeft w:val="0"/>
      <w:marRight w:val="0"/>
      <w:marTop w:val="0"/>
      <w:marBottom w:val="0"/>
      <w:divBdr>
        <w:top w:val="none" w:sz="0" w:space="0" w:color="auto"/>
        <w:left w:val="none" w:sz="0" w:space="0" w:color="auto"/>
        <w:bottom w:val="none" w:sz="0" w:space="0" w:color="auto"/>
        <w:right w:val="none" w:sz="0" w:space="0" w:color="auto"/>
      </w:divBdr>
    </w:div>
    <w:div w:id="611208498">
      <w:bodyDiv w:val="1"/>
      <w:marLeft w:val="0"/>
      <w:marRight w:val="0"/>
      <w:marTop w:val="0"/>
      <w:marBottom w:val="0"/>
      <w:divBdr>
        <w:top w:val="none" w:sz="0" w:space="0" w:color="auto"/>
        <w:left w:val="none" w:sz="0" w:space="0" w:color="auto"/>
        <w:bottom w:val="none" w:sz="0" w:space="0" w:color="auto"/>
        <w:right w:val="none" w:sz="0" w:space="0" w:color="auto"/>
      </w:divBdr>
    </w:div>
    <w:div w:id="618688279">
      <w:bodyDiv w:val="1"/>
      <w:marLeft w:val="0"/>
      <w:marRight w:val="0"/>
      <w:marTop w:val="0"/>
      <w:marBottom w:val="0"/>
      <w:divBdr>
        <w:top w:val="none" w:sz="0" w:space="0" w:color="auto"/>
        <w:left w:val="none" w:sz="0" w:space="0" w:color="auto"/>
        <w:bottom w:val="none" w:sz="0" w:space="0" w:color="auto"/>
        <w:right w:val="none" w:sz="0" w:space="0" w:color="auto"/>
      </w:divBdr>
    </w:div>
    <w:div w:id="623073496">
      <w:bodyDiv w:val="1"/>
      <w:marLeft w:val="0"/>
      <w:marRight w:val="0"/>
      <w:marTop w:val="0"/>
      <w:marBottom w:val="0"/>
      <w:divBdr>
        <w:top w:val="none" w:sz="0" w:space="0" w:color="auto"/>
        <w:left w:val="none" w:sz="0" w:space="0" w:color="auto"/>
        <w:bottom w:val="none" w:sz="0" w:space="0" w:color="auto"/>
        <w:right w:val="none" w:sz="0" w:space="0" w:color="auto"/>
      </w:divBdr>
    </w:div>
    <w:div w:id="647439593">
      <w:bodyDiv w:val="1"/>
      <w:marLeft w:val="0"/>
      <w:marRight w:val="0"/>
      <w:marTop w:val="0"/>
      <w:marBottom w:val="0"/>
      <w:divBdr>
        <w:top w:val="none" w:sz="0" w:space="0" w:color="auto"/>
        <w:left w:val="none" w:sz="0" w:space="0" w:color="auto"/>
        <w:bottom w:val="none" w:sz="0" w:space="0" w:color="auto"/>
        <w:right w:val="none" w:sz="0" w:space="0" w:color="auto"/>
      </w:divBdr>
    </w:div>
    <w:div w:id="65785415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4308046">
      <w:bodyDiv w:val="1"/>
      <w:marLeft w:val="0"/>
      <w:marRight w:val="0"/>
      <w:marTop w:val="0"/>
      <w:marBottom w:val="0"/>
      <w:divBdr>
        <w:top w:val="none" w:sz="0" w:space="0" w:color="auto"/>
        <w:left w:val="none" w:sz="0" w:space="0" w:color="auto"/>
        <w:bottom w:val="none" w:sz="0" w:space="0" w:color="auto"/>
        <w:right w:val="none" w:sz="0" w:space="0" w:color="auto"/>
      </w:divBdr>
    </w:div>
    <w:div w:id="722362400">
      <w:bodyDiv w:val="1"/>
      <w:marLeft w:val="0"/>
      <w:marRight w:val="0"/>
      <w:marTop w:val="0"/>
      <w:marBottom w:val="0"/>
      <w:divBdr>
        <w:top w:val="none" w:sz="0" w:space="0" w:color="auto"/>
        <w:left w:val="none" w:sz="0" w:space="0" w:color="auto"/>
        <w:bottom w:val="none" w:sz="0" w:space="0" w:color="auto"/>
        <w:right w:val="none" w:sz="0" w:space="0" w:color="auto"/>
      </w:divBdr>
    </w:div>
    <w:div w:id="727459979">
      <w:bodyDiv w:val="1"/>
      <w:marLeft w:val="0"/>
      <w:marRight w:val="0"/>
      <w:marTop w:val="0"/>
      <w:marBottom w:val="0"/>
      <w:divBdr>
        <w:top w:val="none" w:sz="0" w:space="0" w:color="auto"/>
        <w:left w:val="none" w:sz="0" w:space="0" w:color="auto"/>
        <w:bottom w:val="none" w:sz="0" w:space="0" w:color="auto"/>
        <w:right w:val="none" w:sz="0" w:space="0" w:color="auto"/>
      </w:divBdr>
    </w:div>
    <w:div w:id="740057368">
      <w:bodyDiv w:val="1"/>
      <w:marLeft w:val="0"/>
      <w:marRight w:val="0"/>
      <w:marTop w:val="0"/>
      <w:marBottom w:val="0"/>
      <w:divBdr>
        <w:top w:val="none" w:sz="0" w:space="0" w:color="auto"/>
        <w:left w:val="none" w:sz="0" w:space="0" w:color="auto"/>
        <w:bottom w:val="none" w:sz="0" w:space="0" w:color="auto"/>
        <w:right w:val="none" w:sz="0" w:space="0" w:color="auto"/>
      </w:divBdr>
    </w:div>
    <w:div w:id="903368460">
      <w:bodyDiv w:val="1"/>
      <w:marLeft w:val="0"/>
      <w:marRight w:val="0"/>
      <w:marTop w:val="0"/>
      <w:marBottom w:val="0"/>
      <w:divBdr>
        <w:top w:val="none" w:sz="0" w:space="0" w:color="auto"/>
        <w:left w:val="none" w:sz="0" w:space="0" w:color="auto"/>
        <w:bottom w:val="none" w:sz="0" w:space="0" w:color="auto"/>
        <w:right w:val="none" w:sz="0" w:space="0" w:color="auto"/>
      </w:divBdr>
    </w:div>
    <w:div w:id="917373329">
      <w:bodyDiv w:val="1"/>
      <w:marLeft w:val="0"/>
      <w:marRight w:val="0"/>
      <w:marTop w:val="0"/>
      <w:marBottom w:val="0"/>
      <w:divBdr>
        <w:top w:val="none" w:sz="0" w:space="0" w:color="auto"/>
        <w:left w:val="none" w:sz="0" w:space="0" w:color="auto"/>
        <w:bottom w:val="none" w:sz="0" w:space="0" w:color="auto"/>
        <w:right w:val="none" w:sz="0" w:space="0" w:color="auto"/>
      </w:divBdr>
    </w:div>
    <w:div w:id="939068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55742429">
      <w:bodyDiv w:val="1"/>
      <w:marLeft w:val="0"/>
      <w:marRight w:val="0"/>
      <w:marTop w:val="0"/>
      <w:marBottom w:val="0"/>
      <w:divBdr>
        <w:top w:val="none" w:sz="0" w:space="0" w:color="auto"/>
        <w:left w:val="none" w:sz="0" w:space="0" w:color="auto"/>
        <w:bottom w:val="none" w:sz="0" w:space="0" w:color="auto"/>
        <w:right w:val="none" w:sz="0" w:space="0" w:color="auto"/>
      </w:divBdr>
    </w:div>
    <w:div w:id="1137802737">
      <w:bodyDiv w:val="1"/>
      <w:marLeft w:val="0"/>
      <w:marRight w:val="0"/>
      <w:marTop w:val="0"/>
      <w:marBottom w:val="0"/>
      <w:divBdr>
        <w:top w:val="none" w:sz="0" w:space="0" w:color="auto"/>
        <w:left w:val="none" w:sz="0" w:space="0" w:color="auto"/>
        <w:bottom w:val="none" w:sz="0" w:space="0" w:color="auto"/>
        <w:right w:val="none" w:sz="0" w:space="0" w:color="auto"/>
      </w:divBdr>
    </w:div>
    <w:div w:id="1143500157">
      <w:bodyDiv w:val="1"/>
      <w:marLeft w:val="0"/>
      <w:marRight w:val="0"/>
      <w:marTop w:val="0"/>
      <w:marBottom w:val="0"/>
      <w:divBdr>
        <w:top w:val="none" w:sz="0" w:space="0" w:color="auto"/>
        <w:left w:val="none" w:sz="0" w:space="0" w:color="auto"/>
        <w:bottom w:val="none" w:sz="0" w:space="0" w:color="auto"/>
        <w:right w:val="none" w:sz="0" w:space="0" w:color="auto"/>
      </w:divBdr>
    </w:div>
    <w:div w:id="1196380985">
      <w:bodyDiv w:val="1"/>
      <w:marLeft w:val="0"/>
      <w:marRight w:val="0"/>
      <w:marTop w:val="0"/>
      <w:marBottom w:val="0"/>
      <w:divBdr>
        <w:top w:val="none" w:sz="0" w:space="0" w:color="auto"/>
        <w:left w:val="none" w:sz="0" w:space="0" w:color="auto"/>
        <w:bottom w:val="none" w:sz="0" w:space="0" w:color="auto"/>
        <w:right w:val="none" w:sz="0" w:space="0" w:color="auto"/>
      </w:divBdr>
    </w:div>
    <w:div w:id="1233655693">
      <w:bodyDiv w:val="1"/>
      <w:marLeft w:val="0"/>
      <w:marRight w:val="0"/>
      <w:marTop w:val="0"/>
      <w:marBottom w:val="0"/>
      <w:divBdr>
        <w:top w:val="none" w:sz="0" w:space="0" w:color="auto"/>
        <w:left w:val="none" w:sz="0" w:space="0" w:color="auto"/>
        <w:bottom w:val="none" w:sz="0" w:space="0" w:color="auto"/>
        <w:right w:val="none" w:sz="0" w:space="0" w:color="auto"/>
      </w:divBdr>
    </w:div>
    <w:div w:id="1247307952">
      <w:bodyDiv w:val="1"/>
      <w:marLeft w:val="0"/>
      <w:marRight w:val="0"/>
      <w:marTop w:val="0"/>
      <w:marBottom w:val="0"/>
      <w:divBdr>
        <w:top w:val="none" w:sz="0" w:space="0" w:color="auto"/>
        <w:left w:val="none" w:sz="0" w:space="0" w:color="auto"/>
        <w:bottom w:val="none" w:sz="0" w:space="0" w:color="auto"/>
        <w:right w:val="none" w:sz="0" w:space="0" w:color="auto"/>
      </w:divBdr>
    </w:div>
    <w:div w:id="1271863564">
      <w:bodyDiv w:val="1"/>
      <w:marLeft w:val="0"/>
      <w:marRight w:val="0"/>
      <w:marTop w:val="0"/>
      <w:marBottom w:val="0"/>
      <w:divBdr>
        <w:top w:val="none" w:sz="0" w:space="0" w:color="auto"/>
        <w:left w:val="none" w:sz="0" w:space="0" w:color="auto"/>
        <w:bottom w:val="none" w:sz="0" w:space="0" w:color="auto"/>
        <w:right w:val="none" w:sz="0" w:space="0" w:color="auto"/>
      </w:divBdr>
    </w:div>
    <w:div w:id="1387292282">
      <w:bodyDiv w:val="1"/>
      <w:marLeft w:val="0"/>
      <w:marRight w:val="0"/>
      <w:marTop w:val="0"/>
      <w:marBottom w:val="0"/>
      <w:divBdr>
        <w:top w:val="none" w:sz="0" w:space="0" w:color="auto"/>
        <w:left w:val="none" w:sz="0" w:space="0" w:color="auto"/>
        <w:bottom w:val="none" w:sz="0" w:space="0" w:color="auto"/>
        <w:right w:val="none" w:sz="0" w:space="0" w:color="auto"/>
      </w:divBdr>
    </w:div>
    <w:div w:id="1451895705">
      <w:bodyDiv w:val="1"/>
      <w:marLeft w:val="0"/>
      <w:marRight w:val="0"/>
      <w:marTop w:val="0"/>
      <w:marBottom w:val="0"/>
      <w:divBdr>
        <w:top w:val="none" w:sz="0" w:space="0" w:color="auto"/>
        <w:left w:val="none" w:sz="0" w:space="0" w:color="auto"/>
        <w:bottom w:val="none" w:sz="0" w:space="0" w:color="auto"/>
        <w:right w:val="none" w:sz="0" w:space="0" w:color="auto"/>
      </w:divBdr>
    </w:div>
    <w:div w:id="1462966038">
      <w:bodyDiv w:val="1"/>
      <w:marLeft w:val="0"/>
      <w:marRight w:val="0"/>
      <w:marTop w:val="0"/>
      <w:marBottom w:val="0"/>
      <w:divBdr>
        <w:top w:val="none" w:sz="0" w:space="0" w:color="auto"/>
        <w:left w:val="none" w:sz="0" w:space="0" w:color="auto"/>
        <w:bottom w:val="none" w:sz="0" w:space="0" w:color="auto"/>
        <w:right w:val="none" w:sz="0" w:space="0" w:color="auto"/>
      </w:divBdr>
    </w:div>
    <w:div w:id="14976441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0413592">
      <w:bodyDiv w:val="1"/>
      <w:marLeft w:val="0"/>
      <w:marRight w:val="0"/>
      <w:marTop w:val="0"/>
      <w:marBottom w:val="0"/>
      <w:divBdr>
        <w:top w:val="none" w:sz="0" w:space="0" w:color="auto"/>
        <w:left w:val="none" w:sz="0" w:space="0" w:color="auto"/>
        <w:bottom w:val="none" w:sz="0" w:space="0" w:color="auto"/>
        <w:right w:val="none" w:sz="0" w:space="0" w:color="auto"/>
      </w:divBdr>
    </w:div>
    <w:div w:id="1622682648">
      <w:bodyDiv w:val="1"/>
      <w:marLeft w:val="0"/>
      <w:marRight w:val="0"/>
      <w:marTop w:val="0"/>
      <w:marBottom w:val="0"/>
      <w:divBdr>
        <w:top w:val="none" w:sz="0" w:space="0" w:color="auto"/>
        <w:left w:val="none" w:sz="0" w:space="0" w:color="auto"/>
        <w:bottom w:val="none" w:sz="0" w:space="0" w:color="auto"/>
        <w:right w:val="none" w:sz="0" w:space="0" w:color="auto"/>
      </w:divBdr>
    </w:div>
    <w:div w:id="1626084971">
      <w:bodyDiv w:val="1"/>
      <w:marLeft w:val="0"/>
      <w:marRight w:val="0"/>
      <w:marTop w:val="0"/>
      <w:marBottom w:val="0"/>
      <w:divBdr>
        <w:top w:val="none" w:sz="0" w:space="0" w:color="auto"/>
        <w:left w:val="none" w:sz="0" w:space="0" w:color="auto"/>
        <w:bottom w:val="none" w:sz="0" w:space="0" w:color="auto"/>
        <w:right w:val="none" w:sz="0" w:space="0" w:color="auto"/>
      </w:divBdr>
    </w:div>
    <w:div w:id="1653218275">
      <w:bodyDiv w:val="1"/>
      <w:marLeft w:val="0"/>
      <w:marRight w:val="0"/>
      <w:marTop w:val="0"/>
      <w:marBottom w:val="0"/>
      <w:divBdr>
        <w:top w:val="none" w:sz="0" w:space="0" w:color="auto"/>
        <w:left w:val="none" w:sz="0" w:space="0" w:color="auto"/>
        <w:bottom w:val="none" w:sz="0" w:space="0" w:color="auto"/>
        <w:right w:val="none" w:sz="0" w:space="0" w:color="auto"/>
      </w:divBdr>
    </w:div>
    <w:div w:id="1655179571">
      <w:bodyDiv w:val="1"/>
      <w:marLeft w:val="0"/>
      <w:marRight w:val="0"/>
      <w:marTop w:val="0"/>
      <w:marBottom w:val="0"/>
      <w:divBdr>
        <w:top w:val="none" w:sz="0" w:space="0" w:color="auto"/>
        <w:left w:val="none" w:sz="0" w:space="0" w:color="auto"/>
        <w:bottom w:val="none" w:sz="0" w:space="0" w:color="auto"/>
        <w:right w:val="none" w:sz="0" w:space="0" w:color="auto"/>
      </w:divBdr>
    </w:div>
    <w:div w:id="1674064013">
      <w:bodyDiv w:val="1"/>
      <w:marLeft w:val="0"/>
      <w:marRight w:val="0"/>
      <w:marTop w:val="0"/>
      <w:marBottom w:val="0"/>
      <w:divBdr>
        <w:top w:val="none" w:sz="0" w:space="0" w:color="auto"/>
        <w:left w:val="none" w:sz="0" w:space="0" w:color="auto"/>
        <w:bottom w:val="none" w:sz="0" w:space="0" w:color="auto"/>
        <w:right w:val="none" w:sz="0" w:space="0" w:color="auto"/>
      </w:divBdr>
    </w:div>
    <w:div w:id="1681732978">
      <w:bodyDiv w:val="1"/>
      <w:marLeft w:val="0"/>
      <w:marRight w:val="0"/>
      <w:marTop w:val="0"/>
      <w:marBottom w:val="0"/>
      <w:divBdr>
        <w:top w:val="none" w:sz="0" w:space="0" w:color="auto"/>
        <w:left w:val="none" w:sz="0" w:space="0" w:color="auto"/>
        <w:bottom w:val="none" w:sz="0" w:space="0" w:color="auto"/>
        <w:right w:val="none" w:sz="0" w:space="0" w:color="auto"/>
      </w:divBdr>
    </w:div>
    <w:div w:id="1741446240">
      <w:bodyDiv w:val="1"/>
      <w:marLeft w:val="0"/>
      <w:marRight w:val="0"/>
      <w:marTop w:val="0"/>
      <w:marBottom w:val="0"/>
      <w:divBdr>
        <w:top w:val="none" w:sz="0" w:space="0" w:color="auto"/>
        <w:left w:val="none" w:sz="0" w:space="0" w:color="auto"/>
        <w:bottom w:val="none" w:sz="0" w:space="0" w:color="auto"/>
        <w:right w:val="none" w:sz="0" w:space="0" w:color="auto"/>
      </w:divBdr>
    </w:div>
    <w:div w:id="1758790166">
      <w:bodyDiv w:val="1"/>
      <w:marLeft w:val="0"/>
      <w:marRight w:val="0"/>
      <w:marTop w:val="0"/>
      <w:marBottom w:val="0"/>
      <w:divBdr>
        <w:top w:val="none" w:sz="0" w:space="0" w:color="auto"/>
        <w:left w:val="none" w:sz="0" w:space="0" w:color="auto"/>
        <w:bottom w:val="none" w:sz="0" w:space="0" w:color="auto"/>
        <w:right w:val="none" w:sz="0" w:space="0" w:color="auto"/>
      </w:divBdr>
    </w:div>
    <w:div w:id="1776706042">
      <w:bodyDiv w:val="1"/>
      <w:marLeft w:val="0"/>
      <w:marRight w:val="0"/>
      <w:marTop w:val="0"/>
      <w:marBottom w:val="0"/>
      <w:divBdr>
        <w:top w:val="none" w:sz="0" w:space="0" w:color="auto"/>
        <w:left w:val="none" w:sz="0" w:space="0" w:color="auto"/>
        <w:bottom w:val="none" w:sz="0" w:space="0" w:color="auto"/>
        <w:right w:val="none" w:sz="0" w:space="0" w:color="auto"/>
      </w:divBdr>
    </w:div>
    <w:div w:id="1968508720">
      <w:bodyDiv w:val="1"/>
      <w:marLeft w:val="0"/>
      <w:marRight w:val="0"/>
      <w:marTop w:val="0"/>
      <w:marBottom w:val="0"/>
      <w:divBdr>
        <w:top w:val="none" w:sz="0" w:space="0" w:color="auto"/>
        <w:left w:val="none" w:sz="0" w:space="0" w:color="auto"/>
        <w:bottom w:val="none" w:sz="0" w:space="0" w:color="auto"/>
        <w:right w:val="none" w:sz="0" w:space="0" w:color="auto"/>
      </w:divBdr>
    </w:div>
    <w:div w:id="1984041734">
      <w:bodyDiv w:val="1"/>
      <w:marLeft w:val="0"/>
      <w:marRight w:val="0"/>
      <w:marTop w:val="0"/>
      <w:marBottom w:val="0"/>
      <w:divBdr>
        <w:top w:val="none" w:sz="0" w:space="0" w:color="auto"/>
        <w:left w:val="none" w:sz="0" w:space="0" w:color="auto"/>
        <w:bottom w:val="none" w:sz="0" w:space="0" w:color="auto"/>
        <w:right w:val="none" w:sz="0" w:space="0" w:color="auto"/>
      </w:divBdr>
    </w:div>
    <w:div w:id="2004239664">
      <w:bodyDiv w:val="1"/>
      <w:marLeft w:val="0"/>
      <w:marRight w:val="0"/>
      <w:marTop w:val="0"/>
      <w:marBottom w:val="0"/>
      <w:divBdr>
        <w:top w:val="none" w:sz="0" w:space="0" w:color="auto"/>
        <w:left w:val="none" w:sz="0" w:space="0" w:color="auto"/>
        <w:bottom w:val="none" w:sz="0" w:space="0" w:color="auto"/>
        <w:right w:val="none" w:sz="0" w:space="0" w:color="auto"/>
      </w:divBdr>
    </w:div>
    <w:div w:id="2021007283">
      <w:bodyDiv w:val="1"/>
      <w:marLeft w:val="0"/>
      <w:marRight w:val="0"/>
      <w:marTop w:val="0"/>
      <w:marBottom w:val="0"/>
      <w:divBdr>
        <w:top w:val="none" w:sz="0" w:space="0" w:color="auto"/>
        <w:left w:val="none" w:sz="0" w:space="0" w:color="auto"/>
        <w:bottom w:val="none" w:sz="0" w:space="0" w:color="auto"/>
        <w:right w:val="none" w:sz="0" w:space="0" w:color="auto"/>
      </w:divBdr>
    </w:div>
    <w:div w:id="2053379224">
      <w:bodyDiv w:val="1"/>
      <w:marLeft w:val="0"/>
      <w:marRight w:val="0"/>
      <w:marTop w:val="0"/>
      <w:marBottom w:val="0"/>
      <w:divBdr>
        <w:top w:val="none" w:sz="0" w:space="0" w:color="auto"/>
        <w:left w:val="none" w:sz="0" w:space="0" w:color="auto"/>
        <w:bottom w:val="none" w:sz="0" w:space="0" w:color="auto"/>
        <w:right w:val="none" w:sz="0" w:space="0" w:color="auto"/>
      </w:divBdr>
    </w:div>
    <w:div w:id="2098790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FBA"/>
    <w:rsid w:val="00E52FB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890C81F76A447E88657D583373B70E7">
    <w:name w:val="1890C81F76A447E88657D583373B70E7"/>
  </w:style>
  <w:style w:type="paragraph" w:customStyle="1" w:styleId="8BDB1FFC6BD44E648BE82E824218C333">
    <w:name w:val="8BDB1FFC6BD44E648BE82E824218C333"/>
  </w:style>
  <w:style w:type="paragraph" w:customStyle="1" w:styleId="18A4D5A7D5A14F849085327C32D33C6F">
    <w:name w:val="18A4D5A7D5A14F849085327C32D33C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3DEA5CB6-FB99-4C45-A284-D06A2C00A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2090</TotalTime>
  <Pages>23</Pages>
  <Words>3505</Words>
  <Characters>19282</Characters>
  <Application>Microsoft Office Word</Application>
  <DocSecurity>0</DocSecurity>
  <Lines>160</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cp:lastModifiedBy>
  <cp:revision>1</cp:revision>
  <dcterms:created xsi:type="dcterms:W3CDTF">2020-08-23T18:10:00Z</dcterms:created>
  <dcterms:modified xsi:type="dcterms:W3CDTF">2020-08-25T05:00:00Z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